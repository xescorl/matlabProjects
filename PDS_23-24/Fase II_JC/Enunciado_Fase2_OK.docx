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Calibri" w:hAnsi="Calibri" w:cs="Calibri"/>
          <w:lang w:val="ca-ES"/>
        </w:rPr>
        <w:id w:val="1101536282"/>
        <w:docPartObj>
          <w:docPartGallery w:val="Cover Pages"/>
          <w:docPartUnique/>
        </w:docPartObj>
      </w:sdtPr>
      <w:sdtEndPr/>
      <w:sdtContent>
        <w:p w14:paraId="3484F6A2" w14:textId="7FB5D737" w:rsidR="005737FD" w:rsidRPr="006879FE" w:rsidRDefault="008E333E" w:rsidP="006879FE">
          <w:pPr>
            <w:spacing w:line="276" w:lineRule="auto"/>
            <w:jc w:val="both"/>
            <w:rPr>
              <w:rFonts w:ascii="Calibri" w:hAnsi="Calibri" w:cs="Calibri"/>
              <w:lang w:val="ca-ES"/>
            </w:rPr>
          </w:pPr>
          <w:r w:rsidRPr="006879FE">
            <w:rPr>
              <w:rFonts w:ascii="Calibri" w:hAnsi="Calibri" w:cs="Calibri"/>
              <w:noProof/>
              <w:lang w:val="ca-ES"/>
            </w:rPr>
            <w:drawing>
              <wp:anchor distT="0" distB="0" distL="114300" distR="114300" simplePos="0" relativeHeight="251660299" behindDoc="0" locked="0" layoutInCell="1" allowOverlap="1" wp14:anchorId="7E0E5DAD" wp14:editId="3B9B4517">
                <wp:simplePos x="0" y="0"/>
                <wp:positionH relativeFrom="column">
                  <wp:posOffset>-1120775</wp:posOffset>
                </wp:positionH>
                <wp:positionV relativeFrom="paragraph">
                  <wp:posOffset>-1072515</wp:posOffset>
                </wp:positionV>
                <wp:extent cx="7620000" cy="10690330"/>
                <wp:effectExtent l="0" t="0" r="0" b="3175"/>
                <wp:wrapNone/>
                <wp:docPr id="2" name="Imagen 2" descr="Interfaz de usuario gráfica&#10;&#10;Descripción generada automáticamente con confianza baj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n 2" descr="Interfaz de usuario gráfica&#10;&#10;Descripción generada automáticamente con confianza baja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0000" cy="106903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34F4A68E" w14:textId="7615F171" w:rsidR="005737FD" w:rsidRPr="006879FE" w:rsidRDefault="1D513CAD" w:rsidP="006879FE">
          <w:pPr>
            <w:spacing w:line="276" w:lineRule="auto"/>
            <w:jc w:val="both"/>
            <w:rPr>
              <w:rFonts w:ascii="Calibri" w:eastAsia="Calibri" w:hAnsi="Calibri" w:cs="Calibri"/>
              <w:lang w:val="ca-ES"/>
            </w:rPr>
          </w:pPr>
          <w:r w:rsidRPr="006879FE">
            <w:rPr>
              <w:rFonts w:ascii="Calibri" w:eastAsia="Calibri" w:hAnsi="Calibri" w:cs="Calibri"/>
              <w:lang w:val="ca-ES"/>
            </w:rPr>
            <w:t xml:space="preserve"> </w:t>
          </w:r>
          <w:r w:rsidR="005737FD" w:rsidRPr="006879FE">
            <w:rPr>
              <w:rFonts w:ascii="Calibri" w:hAnsi="Calibri" w:cs="Calibri"/>
              <w:noProof/>
              <w:lang w:val="ca-ES"/>
            </w:rPr>
            <mc:AlternateContent>
              <mc:Choice Requires="wps">
                <w:drawing>
                  <wp:anchor distT="0" distB="0" distL="114300" distR="114300" simplePos="0" relativeHeight="251657217" behindDoc="0" locked="0" layoutInCell="1" allowOverlap="1" wp14:anchorId="59D7D41A" wp14:editId="2C78BC77">
                    <wp:simplePos x="0" y="0"/>
                    <wp:positionH relativeFrom="column">
                      <wp:posOffset>1005840</wp:posOffset>
                    </wp:positionH>
                    <wp:positionV relativeFrom="paragraph">
                      <wp:posOffset>4031963</wp:posOffset>
                    </wp:positionV>
                    <wp:extent cx="3396343" cy="1640114"/>
                    <wp:effectExtent l="0" t="0" r="0" b="0"/>
                    <wp:wrapNone/>
                    <wp:docPr id="3" name="Cuadro de texto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396343" cy="164011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B89723D" w14:textId="77777777" w:rsidR="007C3B0D" w:rsidRDefault="007C3B0D" w:rsidP="005737FD">
                                <w:pPr>
                                  <w:jc w:val="center"/>
                                  <w:rPr>
                                    <w:rFonts w:cs="Arial"/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cs="Arial"/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>__________________</w:t>
                                </w:r>
                              </w:p>
                              <w:p w14:paraId="02F03DAB" w14:textId="77777777" w:rsidR="007C3B0D" w:rsidRDefault="007C3B0D" w:rsidP="005737FD">
                                <w:pPr>
                                  <w:jc w:val="center"/>
                                  <w:rPr>
                                    <w:rFonts w:cs="Arial"/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</w:pPr>
                              </w:p>
                              <w:p w14:paraId="557A82BD" w14:textId="12B9B04C" w:rsidR="007C3B0D" w:rsidRDefault="007C3B0D" w:rsidP="005737FD">
                                <w:pPr>
                                  <w:jc w:val="center"/>
                                  <w:rPr>
                                    <w:rFonts w:cs="Arial"/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</w:pPr>
                                <w:r w:rsidRPr="005737FD">
                                  <w:rPr>
                                    <w:rFonts w:cs="Arial"/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>FASE I</w:t>
                                </w:r>
                                <w:r>
                                  <w:rPr>
                                    <w:rFonts w:cs="Arial"/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>I</w:t>
                                </w:r>
                              </w:p>
                              <w:p w14:paraId="57F680A6" w14:textId="77777777" w:rsidR="007C3B0D" w:rsidRDefault="007C3B0D" w:rsidP="005737FD">
                                <w:pPr>
                                  <w:rPr>
                                    <w:rFonts w:cs="Arial"/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cs="Arial"/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 xml:space="preserve"> __________________</w:t>
                                </w:r>
                              </w:p>
                              <w:p w14:paraId="26B2580B" w14:textId="77777777" w:rsidR="007C3B0D" w:rsidRPr="005737FD" w:rsidRDefault="007C3B0D" w:rsidP="005737FD">
                                <w:pPr>
                                  <w:jc w:val="center"/>
                                  <w:rPr>
                                    <w:rFonts w:cs="Arial"/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dtdh="http://schemas.microsoft.com/office/word/2020/wordml/sdtdatahash">
                <w:pict>
                  <v:shapetype w14:anchorId="59D7D41A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" o:spid="_x0000_s1026" type="#_x0000_t202" style="position:absolute;left:0;text-align:left;margin-left:79.2pt;margin-top:317.5pt;width:267.45pt;height:129.15pt;z-index:2516572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" filled="f" stroked="f" strokeweight=".5pt">
                    <v:textbox>
                      <w:txbxContent>
                        <w:p w14:paraId="1B89723D" w14:textId="77777777" w:rsidR="007C3B0D" w:rsidRDefault="007C3B0D" w:rsidP="005737FD">
                          <w:pPr>
                            <w:jc w:val="center"/>
                            <w:rPr>
                              <w:rFonts w:cs="Arial"/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</w:rPr>
                          </w:pPr>
                          <w:r>
                            <w:rPr>
                              <w:rFonts w:cs="Arial"/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</w:rPr>
                            <w:t>__________________</w:t>
                          </w:r>
                        </w:p>
                        <w:p w14:paraId="02F03DAB" w14:textId="77777777" w:rsidR="007C3B0D" w:rsidRDefault="007C3B0D" w:rsidP="005737FD">
                          <w:pPr>
                            <w:jc w:val="center"/>
                            <w:rPr>
                              <w:rFonts w:cs="Arial"/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</w:rPr>
                          </w:pPr>
                        </w:p>
                        <w:p w14:paraId="557A82BD" w14:textId="12B9B04C" w:rsidR="007C3B0D" w:rsidRDefault="007C3B0D" w:rsidP="005737FD">
                          <w:pPr>
                            <w:jc w:val="center"/>
                            <w:rPr>
                              <w:rFonts w:cs="Arial"/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</w:rPr>
                          </w:pPr>
                          <w:r w:rsidRPr="005737FD">
                            <w:rPr>
                              <w:rFonts w:cs="Arial"/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</w:rPr>
                            <w:t>FASE I</w:t>
                          </w:r>
                          <w:r>
                            <w:rPr>
                              <w:rFonts w:cs="Arial"/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</w:rPr>
                            <w:t>I</w:t>
                          </w:r>
                        </w:p>
                        <w:p w14:paraId="57F680A6" w14:textId="77777777" w:rsidR="007C3B0D" w:rsidRDefault="007C3B0D" w:rsidP="005737FD">
                          <w:pPr>
                            <w:rPr>
                              <w:rFonts w:cs="Arial"/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</w:rPr>
                          </w:pPr>
                          <w:r>
                            <w:rPr>
                              <w:rFonts w:cs="Arial"/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</w:rPr>
                            <w:t xml:space="preserve"> __________________</w:t>
                          </w:r>
                        </w:p>
                        <w:p w14:paraId="26B2580B" w14:textId="77777777" w:rsidR="007C3B0D" w:rsidRPr="005737FD" w:rsidRDefault="007C3B0D" w:rsidP="005737FD">
                          <w:pPr>
                            <w:jc w:val="center"/>
                            <w:rPr>
                              <w:rFonts w:cs="Arial"/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</w:p>
        <w:p w14:paraId="6A16E6D8" w14:textId="442AE3F5" w:rsidR="008E333E" w:rsidRPr="006879FE" w:rsidRDefault="1D513CAD" w:rsidP="006879FE">
          <w:pPr>
            <w:spacing w:line="276" w:lineRule="auto"/>
            <w:jc w:val="both"/>
            <w:rPr>
              <w:rFonts w:ascii="Calibri" w:hAnsi="Calibri" w:cs="Calibri"/>
              <w:lang w:val="ca-ES"/>
            </w:rPr>
          </w:pPr>
          <w:r w:rsidRPr="006879FE">
            <w:rPr>
              <w:rFonts w:ascii="Calibri" w:eastAsia="Calibri" w:hAnsi="Calibri" w:cs="Calibri"/>
              <w:color w:val="000000" w:themeColor="text1"/>
              <w:lang w:val="ca-ES"/>
            </w:rPr>
            <w:t xml:space="preserve"> </w:t>
          </w:r>
          <w:r w:rsidR="005737FD" w:rsidRPr="006879FE">
            <w:rPr>
              <w:rFonts w:ascii="Calibri" w:eastAsia="Calibri" w:hAnsi="Calibri" w:cs="Calibri"/>
              <w:color w:val="000000" w:themeColor="text1"/>
              <w:lang w:val="ca-ES"/>
            </w:rPr>
            <w:br w:type="page"/>
          </w:r>
        </w:p>
        <w:sdt>
          <w:sdtPr>
            <w:rPr>
              <w:rFonts w:ascii="Calibri" w:eastAsiaTheme="minorHAnsi" w:hAnsi="Calibri" w:cs="Calibri"/>
              <w:b w:val="0"/>
              <w:bCs w:val="0"/>
              <w:color w:val="auto"/>
              <w:sz w:val="24"/>
              <w:szCs w:val="24"/>
              <w:lang w:eastAsia="en-US"/>
            </w:rPr>
            <w:id w:val="1743993350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14:paraId="0BA2D6FA" w14:textId="4CA4273F" w:rsidR="008E333E" w:rsidRPr="006879FE" w:rsidRDefault="008E333E" w:rsidP="006879FE">
              <w:pPr>
                <w:pStyle w:val="TtuloTDC"/>
                <w:jc w:val="both"/>
                <w:rPr>
                  <w:rFonts w:ascii="Calibri" w:hAnsi="Calibri" w:cs="Calibri"/>
                </w:rPr>
              </w:pPr>
              <w:r w:rsidRPr="006879FE">
                <w:rPr>
                  <w:rFonts w:ascii="Calibri" w:hAnsi="Calibri" w:cs="Calibri"/>
                </w:rPr>
                <w:t>Índex</w:t>
              </w:r>
            </w:p>
            <w:p w14:paraId="73B1D5EF" w14:textId="4421AFE0" w:rsidR="00E70C88" w:rsidRDefault="008E333E">
              <w:pPr>
                <w:pStyle w:val="TDC1"/>
                <w:rPr>
                  <w:rFonts w:eastAsiaTheme="minorEastAsia" w:cstheme="minorBidi"/>
                  <w:b w:val="0"/>
                  <w:bCs w:val="0"/>
                  <w:i w:val="0"/>
                  <w:iCs w:val="0"/>
                  <w:noProof/>
                  <w:sz w:val="22"/>
                  <w:szCs w:val="22"/>
                  <w:lang w:eastAsia="es-ES"/>
                </w:rPr>
              </w:pPr>
              <w:r w:rsidRPr="006879FE">
                <w:rPr>
                  <w:rFonts w:ascii="Calibri" w:hAnsi="Calibri" w:cs="Calibri"/>
                </w:rPr>
                <w:fldChar w:fldCharType="begin"/>
              </w:r>
              <w:r w:rsidRPr="006879FE">
                <w:rPr>
                  <w:rFonts w:ascii="Calibri" w:hAnsi="Calibri" w:cs="Calibri"/>
                </w:rPr>
                <w:instrText>TOC \o "1-3" \h \z \u</w:instrText>
              </w:r>
              <w:r w:rsidRPr="006879FE">
                <w:rPr>
                  <w:rFonts w:ascii="Calibri" w:hAnsi="Calibri" w:cs="Calibri"/>
                </w:rPr>
                <w:fldChar w:fldCharType="separate"/>
              </w:r>
              <w:hyperlink w:anchor="_Toc91671648" w:history="1">
                <w:r w:rsidR="00E70C88" w:rsidRPr="00B06ACC">
                  <w:rPr>
                    <w:rStyle w:val="Hipervnculo"/>
                    <w:rFonts w:ascii="Calibri" w:eastAsia="Calibri" w:hAnsi="Calibri" w:cs="Calibri"/>
                    <w:noProof/>
                    <w:lang w:val="ca-ES"/>
                  </w:rPr>
                  <w:t>1. INTRODUCCIÓ</w:t>
                </w:r>
                <w:r w:rsidR="00E70C88">
                  <w:rPr>
                    <w:noProof/>
                    <w:webHidden/>
                  </w:rPr>
                  <w:tab/>
                </w:r>
                <w:r w:rsidR="00E70C88">
                  <w:rPr>
                    <w:noProof/>
                    <w:webHidden/>
                  </w:rPr>
                  <w:fldChar w:fldCharType="begin"/>
                </w:r>
                <w:r w:rsidR="00E70C88">
                  <w:rPr>
                    <w:noProof/>
                    <w:webHidden/>
                  </w:rPr>
                  <w:instrText xml:space="preserve"> PAGEREF _Toc91671648 \h </w:instrText>
                </w:r>
                <w:r w:rsidR="00E70C88">
                  <w:rPr>
                    <w:noProof/>
                    <w:webHidden/>
                  </w:rPr>
                </w:r>
                <w:r w:rsidR="00E70C88">
                  <w:rPr>
                    <w:noProof/>
                    <w:webHidden/>
                  </w:rPr>
                  <w:fldChar w:fldCharType="separate"/>
                </w:r>
                <w:r w:rsidR="00153AE9">
                  <w:rPr>
                    <w:noProof/>
                    <w:webHidden/>
                  </w:rPr>
                  <w:t>2</w:t>
                </w:r>
                <w:r w:rsidR="00E70C88">
                  <w:rPr>
                    <w:noProof/>
                    <w:webHidden/>
                  </w:rPr>
                  <w:fldChar w:fldCharType="end"/>
                </w:r>
              </w:hyperlink>
            </w:p>
            <w:p w14:paraId="08691A6E" w14:textId="441088E2" w:rsidR="00E70C88" w:rsidRDefault="005A1966">
              <w:pPr>
                <w:pStyle w:val="TDC1"/>
                <w:rPr>
                  <w:rFonts w:eastAsiaTheme="minorEastAsia" w:cstheme="minorBidi"/>
                  <w:b w:val="0"/>
                  <w:bCs w:val="0"/>
                  <w:i w:val="0"/>
                  <w:iCs w:val="0"/>
                  <w:noProof/>
                  <w:sz w:val="22"/>
                  <w:szCs w:val="22"/>
                  <w:lang w:eastAsia="es-ES"/>
                </w:rPr>
              </w:pPr>
              <w:hyperlink w:anchor="_Toc91671649" w:history="1">
                <w:r w:rsidR="00E70C88" w:rsidRPr="00B06ACC">
                  <w:rPr>
                    <w:rStyle w:val="Hipervnculo"/>
                    <w:rFonts w:ascii="Calibri" w:eastAsia="Calibri" w:hAnsi="Calibri" w:cs="Calibri"/>
                    <w:noProof/>
                    <w:lang w:val="ca-ES"/>
                  </w:rPr>
                  <w:t>2. DESCRIPCIÓ DE LA PRÀCTICA</w:t>
                </w:r>
                <w:r w:rsidR="00E70C88">
                  <w:rPr>
                    <w:noProof/>
                    <w:webHidden/>
                  </w:rPr>
                  <w:tab/>
                </w:r>
                <w:r w:rsidR="00E70C88">
                  <w:rPr>
                    <w:noProof/>
                    <w:webHidden/>
                  </w:rPr>
                  <w:fldChar w:fldCharType="begin"/>
                </w:r>
                <w:r w:rsidR="00E70C88">
                  <w:rPr>
                    <w:noProof/>
                    <w:webHidden/>
                  </w:rPr>
                  <w:instrText xml:space="preserve"> PAGEREF _Toc91671649 \h </w:instrText>
                </w:r>
                <w:r w:rsidR="00E70C88">
                  <w:rPr>
                    <w:noProof/>
                    <w:webHidden/>
                  </w:rPr>
                </w:r>
                <w:r w:rsidR="00E70C88">
                  <w:rPr>
                    <w:noProof/>
                    <w:webHidden/>
                  </w:rPr>
                  <w:fldChar w:fldCharType="separate"/>
                </w:r>
                <w:r w:rsidR="00153AE9">
                  <w:rPr>
                    <w:noProof/>
                    <w:webHidden/>
                  </w:rPr>
                  <w:t>2</w:t>
                </w:r>
                <w:r w:rsidR="00E70C88">
                  <w:rPr>
                    <w:noProof/>
                    <w:webHidden/>
                  </w:rPr>
                  <w:fldChar w:fldCharType="end"/>
                </w:r>
              </w:hyperlink>
            </w:p>
            <w:p w14:paraId="432790F4" w14:textId="0765B5D9" w:rsidR="00E70C88" w:rsidRDefault="005A1966">
              <w:pPr>
                <w:pStyle w:val="TDC1"/>
                <w:rPr>
                  <w:rFonts w:eastAsiaTheme="minorEastAsia" w:cstheme="minorBidi"/>
                  <w:b w:val="0"/>
                  <w:bCs w:val="0"/>
                  <w:i w:val="0"/>
                  <w:iCs w:val="0"/>
                  <w:noProof/>
                  <w:sz w:val="22"/>
                  <w:szCs w:val="22"/>
                  <w:lang w:eastAsia="es-ES"/>
                </w:rPr>
              </w:pPr>
              <w:hyperlink w:anchor="_Toc91671650" w:history="1">
                <w:r w:rsidR="00E70C88" w:rsidRPr="00B06ACC">
                  <w:rPr>
                    <w:rStyle w:val="Hipervnculo"/>
                    <w:rFonts w:ascii="Calibri" w:hAnsi="Calibri" w:cs="Calibri"/>
                    <w:noProof/>
                    <w:lang w:val="ca-ES"/>
                  </w:rPr>
                  <w:t>3. INTRODUCCIÓ A APP DESIGNER</w:t>
                </w:r>
                <w:r w:rsidR="00E70C88">
                  <w:rPr>
                    <w:noProof/>
                    <w:webHidden/>
                  </w:rPr>
                  <w:tab/>
                </w:r>
                <w:r w:rsidR="00E70C88">
                  <w:rPr>
                    <w:noProof/>
                    <w:webHidden/>
                  </w:rPr>
                  <w:fldChar w:fldCharType="begin"/>
                </w:r>
                <w:r w:rsidR="00E70C88">
                  <w:rPr>
                    <w:noProof/>
                    <w:webHidden/>
                  </w:rPr>
                  <w:instrText xml:space="preserve"> PAGEREF _Toc91671650 \h </w:instrText>
                </w:r>
                <w:r w:rsidR="00E70C88">
                  <w:rPr>
                    <w:noProof/>
                    <w:webHidden/>
                  </w:rPr>
                </w:r>
                <w:r w:rsidR="00E70C88">
                  <w:rPr>
                    <w:noProof/>
                    <w:webHidden/>
                  </w:rPr>
                  <w:fldChar w:fldCharType="separate"/>
                </w:r>
                <w:r w:rsidR="00153AE9">
                  <w:rPr>
                    <w:noProof/>
                    <w:webHidden/>
                  </w:rPr>
                  <w:t>3</w:t>
                </w:r>
                <w:r w:rsidR="00E70C88">
                  <w:rPr>
                    <w:noProof/>
                    <w:webHidden/>
                  </w:rPr>
                  <w:fldChar w:fldCharType="end"/>
                </w:r>
              </w:hyperlink>
            </w:p>
            <w:p w14:paraId="5FF0B3CF" w14:textId="214C5DA2" w:rsidR="00E70C88" w:rsidRDefault="005A1966">
              <w:pPr>
                <w:pStyle w:val="TDC1"/>
                <w:tabs>
                  <w:tab w:val="left" w:pos="480"/>
                </w:tabs>
                <w:rPr>
                  <w:rFonts w:eastAsiaTheme="minorEastAsia" w:cstheme="minorBidi"/>
                  <w:b w:val="0"/>
                  <w:bCs w:val="0"/>
                  <w:i w:val="0"/>
                  <w:iCs w:val="0"/>
                  <w:noProof/>
                  <w:sz w:val="22"/>
                  <w:szCs w:val="22"/>
                  <w:lang w:eastAsia="es-ES"/>
                </w:rPr>
              </w:pPr>
              <w:hyperlink w:anchor="_Toc91671651" w:history="1">
                <w:r w:rsidR="00E70C88" w:rsidRPr="00B06ACC">
                  <w:rPr>
                    <w:rStyle w:val="Hipervnculo"/>
                    <w:rFonts w:ascii="Calibri" w:hAnsi="Calibri" w:cs="Calibri"/>
                    <w:noProof/>
                    <w:lang w:val="ca-ES"/>
                  </w:rPr>
                  <w:t>4.</w:t>
                </w:r>
                <w:r w:rsidR="00E70C88">
                  <w:rPr>
                    <w:rFonts w:eastAsiaTheme="minorEastAsia" w:cstheme="minorBidi"/>
                    <w:b w:val="0"/>
                    <w:bCs w:val="0"/>
                    <w:i w:val="0"/>
                    <w:iCs w:val="0"/>
                    <w:noProof/>
                    <w:sz w:val="22"/>
                    <w:szCs w:val="22"/>
                    <w:lang w:eastAsia="es-ES"/>
                  </w:rPr>
                  <w:tab/>
                </w:r>
                <w:r w:rsidR="00E70C88" w:rsidRPr="00B06ACC">
                  <w:rPr>
                    <w:rStyle w:val="Hipervnculo"/>
                    <w:rFonts w:ascii="Calibri" w:hAnsi="Calibri" w:cs="Calibri"/>
                    <w:noProof/>
                    <w:lang w:val="ca-ES"/>
                  </w:rPr>
                  <w:t>FASE II</w:t>
                </w:r>
                <w:r w:rsidR="00E70C88">
                  <w:rPr>
                    <w:noProof/>
                    <w:webHidden/>
                  </w:rPr>
                  <w:tab/>
                </w:r>
                <w:r w:rsidR="00E70C88">
                  <w:rPr>
                    <w:noProof/>
                    <w:webHidden/>
                  </w:rPr>
                  <w:fldChar w:fldCharType="begin"/>
                </w:r>
                <w:r w:rsidR="00E70C88">
                  <w:rPr>
                    <w:noProof/>
                    <w:webHidden/>
                  </w:rPr>
                  <w:instrText xml:space="preserve"> PAGEREF _Toc91671651 \h </w:instrText>
                </w:r>
                <w:r w:rsidR="00E70C88">
                  <w:rPr>
                    <w:noProof/>
                    <w:webHidden/>
                  </w:rPr>
                </w:r>
                <w:r w:rsidR="00E70C88">
                  <w:rPr>
                    <w:noProof/>
                    <w:webHidden/>
                  </w:rPr>
                  <w:fldChar w:fldCharType="separate"/>
                </w:r>
                <w:r w:rsidR="00153AE9">
                  <w:rPr>
                    <w:noProof/>
                    <w:webHidden/>
                  </w:rPr>
                  <w:t>8</w:t>
                </w:r>
                <w:r w:rsidR="00E70C88">
                  <w:rPr>
                    <w:noProof/>
                    <w:webHidden/>
                  </w:rPr>
                  <w:fldChar w:fldCharType="end"/>
                </w:r>
              </w:hyperlink>
            </w:p>
            <w:p w14:paraId="302EFDDE" w14:textId="5E6D31BC" w:rsidR="00E70C88" w:rsidRDefault="005A1966">
              <w:pPr>
                <w:pStyle w:val="TDC2"/>
                <w:tabs>
                  <w:tab w:val="left" w:pos="960"/>
                  <w:tab w:val="right" w:leader="dot" w:pos="8494"/>
                </w:tabs>
                <w:rPr>
                  <w:rFonts w:eastAsiaTheme="minorEastAsia" w:cstheme="minorBidi"/>
                  <w:b w:val="0"/>
                  <w:bCs w:val="0"/>
                  <w:noProof/>
                  <w:lang w:eastAsia="es-ES"/>
                </w:rPr>
              </w:pPr>
              <w:hyperlink w:anchor="_Toc91671652" w:history="1">
                <w:r w:rsidR="00E70C88" w:rsidRPr="00B06ACC">
                  <w:rPr>
                    <w:rStyle w:val="Hipervnculo"/>
                    <w:rFonts w:ascii="Calibri" w:hAnsi="Calibri" w:cs="Calibri"/>
                    <w:noProof/>
                    <w:lang w:val="ca-ES"/>
                  </w:rPr>
                  <w:t>4.1</w:t>
                </w:r>
                <w:r w:rsidR="00E70C88">
                  <w:rPr>
                    <w:rFonts w:eastAsiaTheme="minorEastAsia" w:cstheme="minorBidi"/>
                    <w:b w:val="0"/>
                    <w:bCs w:val="0"/>
                    <w:noProof/>
                    <w:lang w:eastAsia="es-ES"/>
                  </w:rPr>
                  <w:tab/>
                </w:r>
                <w:r w:rsidR="00E70C88" w:rsidRPr="00B06ACC">
                  <w:rPr>
                    <w:rStyle w:val="Hipervnculo"/>
                    <w:rFonts w:ascii="Calibri" w:hAnsi="Calibri" w:cs="Calibri"/>
                    <w:noProof/>
                    <w:lang w:val="ca-ES"/>
                  </w:rPr>
                  <w:t>GUI</w:t>
                </w:r>
                <w:r w:rsidR="00E70C88">
                  <w:rPr>
                    <w:noProof/>
                    <w:webHidden/>
                  </w:rPr>
                  <w:tab/>
                </w:r>
                <w:r w:rsidR="00E70C88">
                  <w:rPr>
                    <w:noProof/>
                    <w:webHidden/>
                  </w:rPr>
                  <w:fldChar w:fldCharType="begin"/>
                </w:r>
                <w:r w:rsidR="00E70C88">
                  <w:rPr>
                    <w:noProof/>
                    <w:webHidden/>
                  </w:rPr>
                  <w:instrText xml:space="preserve"> PAGEREF _Toc91671652 \h </w:instrText>
                </w:r>
                <w:r w:rsidR="00E70C88">
                  <w:rPr>
                    <w:noProof/>
                    <w:webHidden/>
                  </w:rPr>
                </w:r>
                <w:r w:rsidR="00E70C88">
                  <w:rPr>
                    <w:noProof/>
                    <w:webHidden/>
                  </w:rPr>
                  <w:fldChar w:fldCharType="separate"/>
                </w:r>
                <w:r w:rsidR="00153AE9">
                  <w:rPr>
                    <w:noProof/>
                    <w:webHidden/>
                  </w:rPr>
                  <w:t>10</w:t>
                </w:r>
                <w:r w:rsidR="00E70C88">
                  <w:rPr>
                    <w:noProof/>
                    <w:webHidden/>
                  </w:rPr>
                  <w:fldChar w:fldCharType="end"/>
                </w:r>
              </w:hyperlink>
            </w:p>
            <w:p w14:paraId="15CDF62F" w14:textId="64774154" w:rsidR="00E70C88" w:rsidRDefault="005A1966">
              <w:pPr>
                <w:pStyle w:val="TDC2"/>
                <w:tabs>
                  <w:tab w:val="left" w:pos="960"/>
                  <w:tab w:val="right" w:leader="dot" w:pos="8494"/>
                </w:tabs>
                <w:rPr>
                  <w:rFonts w:eastAsiaTheme="minorEastAsia" w:cstheme="minorBidi"/>
                  <w:b w:val="0"/>
                  <w:bCs w:val="0"/>
                  <w:noProof/>
                  <w:lang w:eastAsia="es-ES"/>
                </w:rPr>
              </w:pPr>
              <w:hyperlink w:anchor="_Toc91671653" w:history="1">
                <w:r w:rsidR="00E70C88" w:rsidRPr="00B06ACC">
                  <w:rPr>
                    <w:rStyle w:val="Hipervnculo"/>
                    <w:rFonts w:ascii="Calibri" w:hAnsi="Calibri" w:cs="Calibri"/>
                    <w:noProof/>
                    <w:lang w:val="ca-ES"/>
                  </w:rPr>
                  <w:t>4.2</w:t>
                </w:r>
                <w:r w:rsidR="00E70C88">
                  <w:rPr>
                    <w:rFonts w:eastAsiaTheme="minorEastAsia" w:cstheme="minorBidi"/>
                    <w:b w:val="0"/>
                    <w:bCs w:val="0"/>
                    <w:noProof/>
                    <w:lang w:eastAsia="es-ES"/>
                  </w:rPr>
                  <w:tab/>
                </w:r>
                <w:r w:rsidR="00E70C88" w:rsidRPr="00B06ACC">
                  <w:rPr>
                    <w:rStyle w:val="Hipervnculo"/>
                    <w:rFonts w:ascii="Calibri" w:hAnsi="Calibri" w:cs="Calibri"/>
                    <w:noProof/>
                    <w:lang w:val="ca-ES"/>
                  </w:rPr>
                  <w:t>Processament a temps real</w:t>
                </w:r>
                <w:r w:rsidR="00E70C88">
                  <w:rPr>
                    <w:noProof/>
                    <w:webHidden/>
                  </w:rPr>
                  <w:tab/>
                </w:r>
                <w:r w:rsidR="00E70C88">
                  <w:rPr>
                    <w:noProof/>
                    <w:webHidden/>
                  </w:rPr>
                  <w:fldChar w:fldCharType="begin"/>
                </w:r>
                <w:r w:rsidR="00E70C88">
                  <w:rPr>
                    <w:noProof/>
                    <w:webHidden/>
                  </w:rPr>
                  <w:instrText xml:space="preserve"> PAGEREF _Toc91671653 \h </w:instrText>
                </w:r>
                <w:r w:rsidR="00E70C88">
                  <w:rPr>
                    <w:noProof/>
                    <w:webHidden/>
                  </w:rPr>
                </w:r>
                <w:r w:rsidR="00E70C88">
                  <w:rPr>
                    <w:noProof/>
                    <w:webHidden/>
                  </w:rPr>
                  <w:fldChar w:fldCharType="separate"/>
                </w:r>
                <w:r w:rsidR="00153AE9">
                  <w:rPr>
                    <w:noProof/>
                    <w:webHidden/>
                  </w:rPr>
                  <w:t>12</w:t>
                </w:r>
                <w:r w:rsidR="00E70C88">
                  <w:rPr>
                    <w:noProof/>
                    <w:webHidden/>
                  </w:rPr>
                  <w:fldChar w:fldCharType="end"/>
                </w:r>
              </w:hyperlink>
            </w:p>
            <w:p w14:paraId="196A15F5" w14:textId="2615A80B" w:rsidR="00E70C88" w:rsidRDefault="005A1966">
              <w:pPr>
                <w:pStyle w:val="TDC1"/>
                <w:rPr>
                  <w:rFonts w:eastAsiaTheme="minorEastAsia" w:cstheme="minorBidi"/>
                  <w:b w:val="0"/>
                  <w:bCs w:val="0"/>
                  <w:i w:val="0"/>
                  <w:iCs w:val="0"/>
                  <w:noProof/>
                  <w:sz w:val="22"/>
                  <w:szCs w:val="22"/>
                  <w:lang w:eastAsia="es-ES"/>
                </w:rPr>
              </w:pPr>
              <w:hyperlink w:anchor="_Toc91671654" w:history="1">
                <w:r w:rsidR="00E70C88" w:rsidRPr="00B06ACC">
                  <w:rPr>
                    <w:rStyle w:val="Hipervnculo"/>
                    <w:rFonts w:ascii="Calibri" w:hAnsi="Calibri" w:cs="Calibri"/>
                    <w:noProof/>
                    <w:lang w:val="ca-ES"/>
                  </w:rPr>
                  <w:t>5. ENTREGA</w:t>
                </w:r>
                <w:r w:rsidR="00E70C88">
                  <w:rPr>
                    <w:noProof/>
                    <w:webHidden/>
                  </w:rPr>
                  <w:tab/>
                </w:r>
                <w:r w:rsidR="00E70C88">
                  <w:rPr>
                    <w:noProof/>
                    <w:webHidden/>
                  </w:rPr>
                  <w:fldChar w:fldCharType="begin"/>
                </w:r>
                <w:r w:rsidR="00E70C88">
                  <w:rPr>
                    <w:noProof/>
                    <w:webHidden/>
                  </w:rPr>
                  <w:instrText xml:space="preserve"> PAGEREF _Toc91671654 \h </w:instrText>
                </w:r>
                <w:r w:rsidR="00E70C88">
                  <w:rPr>
                    <w:noProof/>
                    <w:webHidden/>
                  </w:rPr>
                </w:r>
                <w:r w:rsidR="00E70C88">
                  <w:rPr>
                    <w:noProof/>
                    <w:webHidden/>
                  </w:rPr>
                  <w:fldChar w:fldCharType="separate"/>
                </w:r>
                <w:r w:rsidR="00153AE9">
                  <w:rPr>
                    <w:noProof/>
                    <w:webHidden/>
                  </w:rPr>
                  <w:t>14</w:t>
                </w:r>
                <w:r w:rsidR="00E70C88">
                  <w:rPr>
                    <w:noProof/>
                    <w:webHidden/>
                  </w:rPr>
                  <w:fldChar w:fldCharType="end"/>
                </w:r>
              </w:hyperlink>
            </w:p>
            <w:p w14:paraId="011DFBA2" w14:textId="767F83C6" w:rsidR="008E333E" w:rsidRPr="006879FE" w:rsidRDefault="008E333E" w:rsidP="006879FE">
              <w:pPr>
                <w:spacing w:line="276" w:lineRule="auto"/>
                <w:jc w:val="both"/>
                <w:rPr>
                  <w:rFonts w:ascii="Calibri" w:hAnsi="Calibri" w:cs="Calibri"/>
                </w:rPr>
              </w:pPr>
              <w:r w:rsidRPr="006879FE">
                <w:rPr>
                  <w:rFonts w:ascii="Calibri" w:hAnsi="Calibri" w:cs="Calibri"/>
                  <w:b/>
                  <w:bCs/>
                  <w:noProof/>
                </w:rPr>
                <w:fldChar w:fldCharType="end"/>
              </w:r>
            </w:p>
          </w:sdtContent>
        </w:sdt>
        <w:p w14:paraId="1F7D30A5" w14:textId="0F28CB61" w:rsidR="005737FD" w:rsidRPr="006879FE" w:rsidRDefault="008E333E" w:rsidP="006879FE">
          <w:pPr>
            <w:spacing w:line="276" w:lineRule="auto"/>
            <w:jc w:val="both"/>
            <w:rPr>
              <w:rFonts w:ascii="Calibri" w:hAnsi="Calibri" w:cs="Calibri"/>
              <w:lang w:val="ca-ES"/>
            </w:rPr>
          </w:pPr>
          <w:r w:rsidRPr="006879FE">
            <w:rPr>
              <w:rFonts w:ascii="Calibri" w:hAnsi="Calibri" w:cs="Calibri"/>
              <w:lang w:val="ca-ES"/>
            </w:rPr>
            <w:br w:type="page"/>
          </w:r>
        </w:p>
      </w:sdtContent>
    </w:sdt>
    <w:p w14:paraId="258B98C8" w14:textId="1C435883" w:rsidR="005737FD" w:rsidRPr="006879FE" w:rsidRDefault="366AACDC" w:rsidP="00E425CF">
      <w:pPr>
        <w:pStyle w:val="Ttulo1"/>
        <w:spacing w:line="276" w:lineRule="auto"/>
        <w:ind w:left="426" w:hanging="426"/>
        <w:jc w:val="both"/>
        <w:rPr>
          <w:lang w:val="ca-ES"/>
        </w:rPr>
      </w:pPr>
      <w:bookmarkStart w:id="0" w:name="_Toc91671648"/>
      <w:r w:rsidRPr="006879FE">
        <w:rPr>
          <w:rFonts w:ascii="Calibri" w:eastAsia="Calibri" w:hAnsi="Calibri" w:cs="Calibri"/>
          <w:lang w:val="ca-ES"/>
        </w:rPr>
        <w:lastRenderedPageBreak/>
        <w:t>1. INTRODUCCIÓ</w:t>
      </w:r>
      <w:bookmarkEnd w:id="0"/>
    </w:p>
    <w:p w14:paraId="720E9221" w14:textId="5E33FD90" w:rsidR="005737FD" w:rsidRPr="006879FE" w:rsidRDefault="366AACDC" w:rsidP="006879FE">
      <w:pPr>
        <w:spacing w:line="276" w:lineRule="auto"/>
        <w:jc w:val="both"/>
        <w:rPr>
          <w:rFonts w:ascii="Calibri" w:eastAsia="Calibri" w:hAnsi="Calibri" w:cs="Calibri"/>
          <w:color w:val="000000" w:themeColor="text1"/>
          <w:lang w:val="ca-ES"/>
        </w:rPr>
      </w:pPr>
      <w:r w:rsidRPr="006879FE">
        <w:rPr>
          <w:rFonts w:ascii="Calibri" w:eastAsia="Calibri" w:hAnsi="Calibri" w:cs="Calibri"/>
          <w:color w:val="000000" w:themeColor="text1"/>
          <w:lang w:val="ca-ES"/>
        </w:rPr>
        <w:t xml:space="preserve">L'estudi de gravació de La </w:t>
      </w:r>
      <w:proofErr w:type="spellStart"/>
      <w:r w:rsidRPr="006879FE">
        <w:rPr>
          <w:rFonts w:ascii="Calibri" w:eastAsia="Calibri" w:hAnsi="Calibri" w:cs="Calibri"/>
          <w:color w:val="000000" w:themeColor="text1"/>
          <w:lang w:val="ca-ES"/>
        </w:rPr>
        <w:t>Salle</w:t>
      </w:r>
      <w:proofErr w:type="spellEnd"/>
      <w:r w:rsidRPr="006879FE">
        <w:rPr>
          <w:rFonts w:ascii="Calibri" w:eastAsia="Calibri" w:hAnsi="Calibri" w:cs="Calibri"/>
          <w:color w:val="000000" w:themeColor="text1"/>
          <w:lang w:val="ca-ES"/>
        </w:rPr>
        <w:t xml:space="preserve"> Campus Barcelona  vol crear un  </w:t>
      </w:r>
      <w:proofErr w:type="spellStart"/>
      <w:r w:rsidRPr="006879FE">
        <w:rPr>
          <w:rFonts w:ascii="Calibri" w:eastAsia="Calibri" w:hAnsi="Calibri" w:cs="Calibri"/>
          <w:color w:val="000000" w:themeColor="text1"/>
          <w:lang w:val="ca-ES"/>
        </w:rPr>
        <w:t>plugin</w:t>
      </w:r>
      <w:proofErr w:type="spellEnd"/>
      <w:r w:rsidRPr="006879FE">
        <w:rPr>
          <w:rFonts w:ascii="Calibri" w:eastAsia="Calibri" w:hAnsi="Calibri" w:cs="Calibri"/>
          <w:color w:val="000000" w:themeColor="text1"/>
          <w:lang w:val="ca-ES"/>
        </w:rPr>
        <w:t xml:space="preserve"> nou per l'eina d'edició sonora </w:t>
      </w:r>
      <w:proofErr w:type="spellStart"/>
      <w:r w:rsidRPr="006879FE">
        <w:rPr>
          <w:rFonts w:ascii="Calibri" w:eastAsia="Calibri" w:hAnsi="Calibri" w:cs="Calibri"/>
          <w:color w:val="000000" w:themeColor="text1"/>
          <w:lang w:val="ca-ES"/>
        </w:rPr>
        <w:t>LSAudioTools</w:t>
      </w:r>
      <w:proofErr w:type="spellEnd"/>
      <w:r w:rsidRPr="006879FE">
        <w:rPr>
          <w:rFonts w:ascii="Calibri" w:eastAsia="Calibri" w:hAnsi="Calibri" w:cs="Calibri"/>
          <w:color w:val="000000" w:themeColor="text1"/>
          <w:lang w:val="ca-ES"/>
        </w:rPr>
        <w:t xml:space="preserve"> que permeti equalitzar, reverberar o aplicar </w:t>
      </w:r>
      <w:proofErr w:type="spellStart"/>
      <w:r w:rsidRPr="006879FE">
        <w:rPr>
          <w:rFonts w:ascii="Calibri" w:eastAsia="Calibri" w:hAnsi="Calibri" w:cs="Calibri"/>
          <w:color w:val="000000" w:themeColor="text1"/>
          <w:lang w:val="ca-ES"/>
        </w:rPr>
        <w:t>delay</w:t>
      </w:r>
      <w:proofErr w:type="spellEnd"/>
      <w:r w:rsidRPr="006879FE">
        <w:rPr>
          <w:rFonts w:ascii="Calibri" w:eastAsia="Calibri" w:hAnsi="Calibri" w:cs="Calibri"/>
          <w:color w:val="000000" w:themeColor="text1"/>
          <w:lang w:val="ca-ES"/>
        </w:rPr>
        <w:t xml:space="preserve"> a les produccions realitzades pels alumnes i es pugui utilitzar en temps real en les entrevistes del canal de televisió </w:t>
      </w:r>
      <w:proofErr w:type="spellStart"/>
      <w:r w:rsidRPr="006879FE">
        <w:rPr>
          <w:rFonts w:ascii="Calibri" w:eastAsia="Calibri" w:hAnsi="Calibri" w:cs="Calibri"/>
          <w:color w:val="000000" w:themeColor="text1"/>
          <w:lang w:val="ca-ES"/>
        </w:rPr>
        <w:t>SalleVisión</w:t>
      </w:r>
      <w:proofErr w:type="spellEnd"/>
      <w:r w:rsidRPr="006879FE">
        <w:rPr>
          <w:rFonts w:ascii="Calibri" w:eastAsia="Calibri" w:hAnsi="Calibri" w:cs="Calibri"/>
          <w:color w:val="000000" w:themeColor="text1"/>
          <w:lang w:val="ca-ES"/>
        </w:rPr>
        <w:t xml:space="preserve">. Per aquest motiu, s’han posat en contacte amb els estudiants d’enginyeria que cursen Processat de la Senyal perquè els ajudin a aconseguir-ho fent el primer prototip en </w:t>
      </w:r>
      <w:proofErr w:type="spellStart"/>
      <w:r w:rsidRPr="006879FE">
        <w:rPr>
          <w:rFonts w:ascii="Calibri" w:eastAsia="Calibri" w:hAnsi="Calibri" w:cs="Calibri"/>
          <w:color w:val="000000" w:themeColor="text1"/>
          <w:lang w:val="ca-ES"/>
        </w:rPr>
        <w:t>Matlab</w:t>
      </w:r>
      <w:proofErr w:type="spellEnd"/>
      <w:r w:rsidRPr="006879FE">
        <w:rPr>
          <w:rFonts w:ascii="Calibri" w:eastAsia="Calibri" w:hAnsi="Calibri" w:cs="Calibri"/>
          <w:color w:val="000000" w:themeColor="text1"/>
          <w:lang w:val="ca-ES"/>
        </w:rPr>
        <w:t>.</w:t>
      </w:r>
    </w:p>
    <w:p w14:paraId="1BB0068D" w14:textId="7193A7D4" w:rsidR="005737FD" w:rsidRPr="006879FE" w:rsidRDefault="00AD64CA" w:rsidP="006879FE">
      <w:pPr>
        <w:spacing w:line="276" w:lineRule="auto"/>
        <w:ind w:firstLine="426"/>
        <w:jc w:val="both"/>
        <w:rPr>
          <w:rFonts w:ascii="Calibri" w:eastAsia="Calibri" w:hAnsi="Calibri" w:cs="Calibri"/>
          <w:color w:val="000000" w:themeColor="text1"/>
          <w:lang w:val="ca-ES"/>
        </w:rPr>
      </w:pPr>
      <w:r w:rsidRPr="006879FE">
        <w:rPr>
          <w:rFonts w:ascii="Calibri" w:hAnsi="Calibri" w:cs="Calibri"/>
          <w:noProof/>
        </w:rPr>
        <w:drawing>
          <wp:anchor distT="0" distB="0" distL="114300" distR="114300" simplePos="0" relativeHeight="251662347" behindDoc="0" locked="0" layoutInCell="1" allowOverlap="1" wp14:anchorId="53DD14AA" wp14:editId="0E75B539">
            <wp:simplePos x="0" y="0"/>
            <wp:positionH relativeFrom="column">
              <wp:posOffset>931892</wp:posOffset>
            </wp:positionH>
            <wp:positionV relativeFrom="paragraph">
              <wp:posOffset>213995</wp:posOffset>
            </wp:positionV>
            <wp:extent cx="3600450" cy="2162175"/>
            <wp:effectExtent l="0" t="0" r="0" b="9525"/>
            <wp:wrapSquare wrapText="bothSides"/>
            <wp:docPr id="302490560" name="Imagen 302490560" descr="Monta tu estudio de grabación en casa - Escuela Des A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A6D2C8" w14:textId="655B1078" w:rsidR="005737FD" w:rsidRDefault="006644BA" w:rsidP="00991153">
      <w:pPr>
        <w:spacing w:line="276" w:lineRule="auto"/>
        <w:rPr>
          <w:rFonts w:ascii="Calibri" w:eastAsia="Calibri" w:hAnsi="Calibri" w:cs="Calibri"/>
          <w:color w:val="000000" w:themeColor="text1"/>
          <w:lang w:val="ca-ES"/>
        </w:rPr>
      </w:pPr>
      <w:r>
        <w:rPr>
          <w:rFonts w:ascii="Calibri" w:eastAsia="Calibri" w:hAnsi="Calibri" w:cs="Calibri"/>
          <w:color w:val="000000" w:themeColor="text1"/>
          <w:lang w:val="ca-ES"/>
        </w:rPr>
        <w:br w:type="textWrapping" w:clear="all"/>
      </w:r>
    </w:p>
    <w:p w14:paraId="07B55890" w14:textId="53133A78" w:rsidR="00F14857" w:rsidRDefault="00F14857" w:rsidP="00F14857">
      <w:pPr>
        <w:spacing w:line="276" w:lineRule="auto"/>
        <w:rPr>
          <w:rFonts w:ascii="Calibri" w:eastAsia="Calibri" w:hAnsi="Calibri" w:cs="Calibri"/>
          <w:color w:val="000000" w:themeColor="text1"/>
          <w:lang w:val="ca-ES"/>
        </w:rPr>
      </w:pPr>
    </w:p>
    <w:p w14:paraId="2765DE9C" w14:textId="3BF88C71" w:rsidR="005737FD" w:rsidRPr="006879FE" w:rsidRDefault="00F14857" w:rsidP="00E425CF">
      <w:pPr>
        <w:spacing w:line="276" w:lineRule="auto"/>
        <w:rPr>
          <w:rFonts w:ascii="Calibri" w:eastAsia="Calibri" w:hAnsi="Calibri" w:cs="Calibri"/>
          <w:color w:val="000000" w:themeColor="text1"/>
          <w:lang w:val="ca-ES"/>
        </w:rPr>
      </w:pPr>
      <w:r w:rsidRPr="00E425CF">
        <w:rPr>
          <w:rFonts w:ascii="Calibri" w:eastAsia="Calibri" w:hAnsi="Calibri" w:cs="Calibri"/>
          <w:b/>
          <w:bCs/>
          <w:color w:val="000000" w:themeColor="text1"/>
          <w:lang w:val="ca-ES"/>
        </w:rPr>
        <w:t xml:space="preserve">Per la realització de la Fase 2 de la pràctica és imprescindible que verifiqueu que disposeu de les llibreries següents: </w:t>
      </w:r>
      <w:proofErr w:type="spellStart"/>
      <w:r w:rsidRPr="00E425CF">
        <w:rPr>
          <w:rFonts w:ascii="Calibri" w:eastAsia="Calibri" w:hAnsi="Calibri" w:cs="Calibri"/>
          <w:b/>
          <w:bCs/>
          <w:color w:val="000000" w:themeColor="text1"/>
          <w:lang w:val="ca-ES"/>
        </w:rPr>
        <w:t>Signal</w:t>
      </w:r>
      <w:proofErr w:type="spellEnd"/>
      <w:r w:rsidRPr="00E425CF">
        <w:rPr>
          <w:rFonts w:ascii="Calibri" w:eastAsia="Calibri" w:hAnsi="Calibri" w:cs="Calibri"/>
          <w:b/>
          <w:bCs/>
          <w:color w:val="000000" w:themeColor="text1"/>
          <w:lang w:val="ca-ES"/>
        </w:rPr>
        <w:t xml:space="preserve"> </w:t>
      </w:r>
      <w:proofErr w:type="spellStart"/>
      <w:r w:rsidRPr="00E425CF">
        <w:rPr>
          <w:rFonts w:ascii="Calibri" w:eastAsia="Calibri" w:hAnsi="Calibri" w:cs="Calibri"/>
          <w:b/>
          <w:bCs/>
          <w:color w:val="000000" w:themeColor="text1"/>
          <w:lang w:val="ca-ES"/>
        </w:rPr>
        <w:t>Processing</w:t>
      </w:r>
      <w:proofErr w:type="spellEnd"/>
      <w:r w:rsidRPr="00E425CF">
        <w:rPr>
          <w:rFonts w:ascii="Calibri" w:eastAsia="Calibri" w:hAnsi="Calibri" w:cs="Calibri"/>
          <w:b/>
          <w:bCs/>
          <w:color w:val="000000" w:themeColor="text1"/>
          <w:lang w:val="ca-ES"/>
        </w:rPr>
        <w:t xml:space="preserve"> </w:t>
      </w:r>
      <w:proofErr w:type="spellStart"/>
      <w:r w:rsidRPr="00E425CF">
        <w:rPr>
          <w:rFonts w:ascii="Calibri" w:eastAsia="Calibri" w:hAnsi="Calibri" w:cs="Calibri"/>
          <w:b/>
          <w:bCs/>
          <w:color w:val="000000" w:themeColor="text1"/>
          <w:lang w:val="ca-ES"/>
        </w:rPr>
        <w:t>Toolbox</w:t>
      </w:r>
      <w:proofErr w:type="spellEnd"/>
      <w:r w:rsidRPr="00E425CF">
        <w:rPr>
          <w:rFonts w:ascii="Calibri" w:eastAsia="Calibri" w:hAnsi="Calibri" w:cs="Calibri"/>
          <w:b/>
          <w:bCs/>
          <w:color w:val="000000" w:themeColor="text1"/>
          <w:lang w:val="ca-ES"/>
        </w:rPr>
        <w:t xml:space="preserve">, </w:t>
      </w:r>
      <w:proofErr w:type="spellStart"/>
      <w:r w:rsidRPr="00E425CF">
        <w:rPr>
          <w:rFonts w:ascii="Calibri" w:eastAsia="Calibri" w:hAnsi="Calibri" w:cs="Calibri"/>
          <w:b/>
          <w:bCs/>
          <w:color w:val="000000" w:themeColor="text1"/>
          <w:lang w:val="ca-ES"/>
        </w:rPr>
        <w:t>Audio</w:t>
      </w:r>
      <w:proofErr w:type="spellEnd"/>
      <w:r w:rsidRPr="00E425CF">
        <w:rPr>
          <w:rFonts w:ascii="Calibri" w:eastAsia="Calibri" w:hAnsi="Calibri" w:cs="Calibri"/>
          <w:b/>
          <w:bCs/>
          <w:color w:val="000000" w:themeColor="text1"/>
          <w:lang w:val="ca-ES"/>
        </w:rPr>
        <w:t xml:space="preserve"> </w:t>
      </w:r>
      <w:proofErr w:type="spellStart"/>
      <w:r w:rsidRPr="00E425CF">
        <w:rPr>
          <w:rFonts w:ascii="Calibri" w:eastAsia="Calibri" w:hAnsi="Calibri" w:cs="Calibri"/>
          <w:b/>
          <w:bCs/>
          <w:color w:val="000000" w:themeColor="text1"/>
          <w:lang w:val="ca-ES"/>
        </w:rPr>
        <w:t>Toolbox</w:t>
      </w:r>
      <w:proofErr w:type="spellEnd"/>
      <w:r w:rsidRPr="00E425CF">
        <w:rPr>
          <w:rFonts w:ascii="Calibri" w:eastAsia="Calibri" w:hAnsi="Calibri" w:cs="Calibri"/>
          <w:b/>
          <w:bCs/>
          <w:color w:val="000000" w:themeColor="text1"/>
          <w:lang w:val="ca-ES"/>
        </w:rPr>
        <w:t xml:space="preserve">, DSP System </w:t>
      </w:r>
      <w:proofErr w:type="spellStart"/>
      <w:r w:rsidRPr="00E425CF">
        <w:rPr>
          <w:rFonts w:ascii="Calibri" w:eastAsia="Calibri" w:hAnsi="Calibri" w:cs="Calibri"/>
          <w:b/>
          <w:bCs/>
          <w:color w:val="000000" w:themeColor="text1"/>
          <w:lang w:val="ca-ES"/>
        </w:rPr>
        <w:t>Toolbox</w:t>
      </w:r>
      <w:proofErr w:type="spellEnd"/>
      <w:r w:rsidRPr="00E425CF">
        <w:rPr>
          <w:rFonts w:ascii="Calibri" w:eastAsia="Calibri" w:hAnsi="Calibri" w:cs="Calibri"/>
          <w:b/>
          <w:bCs/>
          <w:color w:val="000000" w:themeColor="text1"/>
          <w:lang w:val="ca-ES"/>
        </w:rPr>
        <w:t xml:space="preserve">. </w:t>
      </w:r>
    </w:p>
    <w:p w14:paraId="7D129891" w14:textId="4DD98FDE" w:rsidR="005737FD" w:rsidRPr="006879FE" w:rsidRDefault="366AACDC" w:rsidP="006879FE">
      <w:pPr>
        <w:pStyle w:val="Ttulo1"/>
        <w:spacing w:line="276" w:lineRule="auto"/>
        <w:ind w:left="426" w:hanging="426"/>
        <w:jc w:val="both"/>
        <w:rPr>
          <w:rFonts w:ascii="Calibri" w:eastAsia="Calibri" w:hAnsi="Calibri" w:cs="Calibri"/>
          <w:lang w:val="ca-ES"/>
        </w:rPr>
      </w:pPr>
      <w:bookmarkStart w:id="1" w:name="_Toc91671649"/>
      <w:r w:rsidRPr="006879FE">
        <w:rPr>
          <w:rFonts w:ascii="Calibri" w:eastAsia="Calibri" w:hAnsi="Calibri" w:cs="Calibri"/>
          <w:lang w:val="ca-ES"/>
        </w:rPr>
        <w:t>2. DESCRIPCIÓ DE LA PRÀCTICA</w:t>
      </w:r>
      <w:bookmarkEnd w:id="1"/>
    </w:p>
    <w:p w14:paraId="2EC84DF9" w14:textId="001F79F3" w:rsidR="005737FD" w:rsidRPr="006879FE" w:rsidRDefault="005737FD" w:rsidP="006879FE">
      <w:pPr>
        <w:spacing w:line="276" w:lineRule="auto"/>
        <w:jc w:val="both"/>
        <w:rPr>
          <w:rFonts w:ascii="Calibri" w:eastAsia="Calibri" w:hAnsi="Calibri" w:cs="Calibri"/>
          <w:color w:val="000000" w:themeColor="text1"/>
          <w:lang w:val="ca-ES"/>
        </w:rPr>
      </w:pPr>
    </w:p>
    <w:p w14:paraId="33EDB4BE" w14:textId="362D6302" w:rsidR="005737FD" w:rsidRPr="006879FE" w:rsidRDefault="366AACDC" w:rsidP="006879FE">
      <w:pPr>
        <w:spacing w:line="276" w:lineRule="auto"/>
        <w:jc w:val="both"/>
        <w:rPr>
          <w:rFonts w:ascii="Calibri" w:eastAsia="Calibri" w:hAnsi="Calibri" w:cs="Calibri"/>
          <w:color w:val="000000" w:themeColor="text1"/>
          <w:lang w:val="ca-ES"/>
        </w:rPr>
      </w:pPr>
      <w:r w:rsidRPr="006879FE">
        <w:rPr>
          <w:rFonts w:ascii="Calibri" w:eastAsia="Calibri" w:hAnsi="Calibri" w:cs="Calibri"/>
          <w:color w:val="000000" w:themeColor="text1"/>
          <w:lang w:val="ca-ES"/>
        </w:rPr>
        <w:t xml:space="preserve">La pràctica es dividirà en dues fases que s’han d’implementar de manera seqüencial pel correcte funcionament d’aquesta. </w:t>
      </w:r>
      <w:r w:rsidRPr="006879FE">
        <w:rPr>
          <w:rFonts w:ascii="Calibri" w:eastAsia="Calibri" w:hAnsi="Calibri" w:cs="Calibri"/>
          <w:color w:val="000000" w:themeColor="text1"/>
          <w:u w:val="single"/>
          <w:lang w:val="ca-ES"/>
        </w:rPr>
        <w:t xml:space="preserve">Aquesta pràctica s’ha de realitzar en grup de 3 persones de la mateixa classe. </w:t>
      </w:r>
    </w:p>
    <w:p w14:paraId="2962939F" w14:textId="40867FAC" w:rsidR="005737FD" w:rsidRPr="006879FE" w:rsidRDefault="005737FD" w:rsidP="006879FE">
      <w:pPr>
        <w:spacing w:line="276" w:lineRule="auto"/>
        <w:jc w:val="both"/>
        <w:rPr>
          <w:rFonts w:ascii="Calibri" w:eastAsia="Calibri" w:hAnsi="Calibri" w:cs="Calibri"/>
          <w:color w:val="000000" w:themeColor="text1"/>
          <w:lang w:val="ca-ES"/>
        </w:rPr>
      </w:pPr>
    </w:p>
    <w:p w14:paraId="18E7521A" w14:textId="44390353" w:rsidR="005737FD" w:rsidRPr="006879FE" w:rsidRDefault="366AACDC" w:rsidP="006879FE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Calibri" w:eastAsiaTheme="minorEastAsia" w:hAnsi="Calibri" w:cs="Calibri"/>
          <w:b/>
          <w:bCs/>
          <w:color w:val="000000" w:themeColor="text1"/>
          <w:lang w:val="ca-ES"/>
        </w:rPr>
      </w:pPr>
      <w:r w:rsidRPr="006879FE">
        <w:rPr>
          <w:rFonts w:ascii="Calibri" w:eastAsia="Calibri" w:hAnsi="Calibri" w:cs="Calibri"/>
          <w:b/>
          <w:bCs/>
          <w:color w:val="000000" w:themeColor="text1"/>
          <w:lang w:val="ca-ES"/>
        </w:rPr>
        <w:t xml:space="preserve">FASE I: Disseny dels diferents efectes (filtres IIR, reverberació i </w:t>
      </w:r>
      <w:proofErr w:type="spellStart"/>
      <w:r w:rsidRPr="006879FE">
        <w:rPr>
          <w:rFonts w:ascii="Calibri" w:eastAsia="Calibri" w:hAnsi="Calibri" w:cs="Calibri"/>
          <w:b/>
          <w:bCs/>
          <w:color w:val="000000" w:themeColor="text1"/>
          <w:lang w:val="ca-ES"/>
        </w:rPr>
        <w:t>delay</w:t>
      </w:r>
      <w:proofErr w:type="spellEnd"/>
      <w:r w:rsidRPr="006879FE">
        <w:rPr>
          <w:rFonts w:ascii="Calibri" w:eastAsia="Calibri" w:hAnsi="Calibri" w:cs="Calibri"/>
          <w:b/>
          <w:bCs/>
          <w:color w:val="000000" w:themeColor="text1"/>
          <w:lang w:val="ca-ES"/>
        </w:rPr>
        <w:t>)</w:t>
      </w:r>
      <w:r w:rsidRPr="006879FE">
        <w:rPr>
          <w:rFonts w:ascii="Calibri" w:eastAsia="Calibri" w:hAnsi="Calibri" w:cs="Calibri"/>
          <w:color w:val="000000" w:themeColor="text1"/>
          <w:lang w:val="ca-ES"/>
        </w:rPr>
        <w:t xml:space="preserve">. </w:t>
      </w:r>
    </w:p>
    <w:p w14:paraId="1EDB0969" w14:textId="4D8FF0E6" w:rsidR="005737FD" w:rsidRPr="006879FE" w:rsidRDefault="366AACDC" w:rsidP="006879FE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Calibri" w:eastAsiaTheme="minorEastAsia" w:hAnsi="Calibri" w:cs="Calibri"/>
          <w:b/>
          <w:bCs/>
          <w:color w:val="000000" w:themeColor="text1"/>
          <w:lang w:val="ca-ES"/>
        </w:rPr>
      </w:pPr>
      <w:r w:rsidRPr="006879FE">
        <w:rPr>
          <w:rFonts w:ascii="Calibri" w:eastAsia="Calibri" w:hAnsi="Calibri" w:cs="Calibri"/>
          <w:b/>
          <w:bCs/>
          <w:color w:val="000000" w:themeColor="text1"/>
          <w:lang w:val="ca-ES"/>
        </w:rPr>
        <w:t>FASE II: Implementació d’una interfície d’usuari que funcioni a temps-real</w:t>
      </w:r>
    </w:p>
    <w:p w14:paraId="6D983B45" w14:textId="0B2020FA" w:rsidR="005737FD" w:rsidRPr="006879FE" w:rsidRDefault="005737FD" w:rsidP="006879FE">
      <w:pPr>
        <w:spacing w:line="276" w:lineRule="auto"/>
        <w:jc w:val="both"/>
        <w:rPr>
          <w:rFonts w:ascii="Calibri" w:eastAsia="Calibri" w:hAnsi="Calibri" w:cs="Calibri"/>
          <w:color w:val="000000" w:themeColor="text1"/>
          <w:lang w:val="ca-ES"/>
        </w:rPr>
      </w:pPr>
    </w:p>
    <w:p w14:paraId="6D73912F" w14:textId="3209DBBB" w:rsidR="005737FD" w:rsidRPr="006879FE" w:rsidRDefault="366AACDC" w:rsidP="006879FE">
      <w:pPr>
        <w:spacing w:line="276" w:lineRule="auto"/>
        <w:jc w:val="both"/>
        <w:rPr>
          <w:rFonts w:ascii="Calibri" w:eastAsia="Calibri" w:hAnsi="Calibri" w:cs="Calibri"/>
          <w:color w:val="000000" w:themeColor="text1"/>
          <w:lang w:val="ca-ES"/>
        </w:rPr>
      </w:pPr>
      <w:r w:rsidRPr="006879FE">
        <w:rPr>
          <w:rFonts w:ascii="Calibri" w:eastAsia="Calibri" w:hAnsi="Calibri" w:cs="Calibri"/>
          <w:color w:val="000000" w:themeColor="text1"/>
          <w:lang w:val="ca-ES"/>
        </w:rPr>
        <w:t>A l’hora de qualificar la pràctica es valorarà cadascuna de les fases per separat i la pràctica en conjunt tenint en compte que cada part es pondera amb un 50% de la pràctica. Es molt important complir amb els requeriments de cada fase i els requeriments finals de la pràctica.</w:t>
      </w:r>
    </w:p>
    <w:p w14:paraId="51DBCA72" w14:textId="1328ECDC" w:rsidR="005737FD" w:rsidRPr="006879FE" w:rsidRDefault="005737FD" w:rsidP="006879FE">
      <w:pPr>
        <w:spacing w:line="276" w:lineRule="auto"/>
        <w:ind w:firstLine="720"/>
        <w:jc w:val="both"/>
        <w:rPr>
          <w:rFonts w:ascii="Calibri" w:eastAsia="Calibri" w:hAnsi="Calibri" w:cs="Calibri"/>
          <w:color w:val="000000" w:themeColor="text1"/>
          <w:lang w:val="ca-ES"/>
        </w:rPr>
      </w:pPr>
    </w:p>
    <w:tbl>
      <w:tblPr>
        <w:tblStyle w:val="Tablaconcuadrcula"/>
        <w:tblW w:w="0" w:type="auto"/>
        <w:tblInd w:w="1410" w:type="dxa"/>
        <w:tblLayout w:type="fixed"/>
        <w:tblLook w:val="04A0" w:firstRow="1" w:lastRow="0" w:firstColumn="1" w:lastColumn="0" w:noHBand="0" w:noVBand="1"/>
      </w:tblPr>
      <w:tblGrid>
        <w:gridCol w:w="2820"/>
        <w:gridCol w:w="2550"/>
      </w:tblGrid>
      <w:tr w:rsidR="75E71239" w:rsidRPr="006879FE" w14:paraId="2EE72FE2" w14:textId="77777777" w:rsidTr="75E71239">
        <w:tc>
          <w:tcPr>
            <w:tcW w:w="2820" w:type="dxa"/>
            <w:shd w:val="clear" w:color="auto" w:fill="44546A" w:themeFill="text2"/>
          </w:tcPr>
          <w:p w14:paraId="5F4DBCEE" w14:textId="745B4BC8" w:rsidR="75E71239" w:rsidRPr="006879FE" w:rsidRDefault="75E71239" w:rsidP="006879FE">
            <w:pPr>
              <w:spacing w:line="276" w:lineRule="auto"/>
              <w:jc w:val="both"/>
              <w:rPr>
                <w:rFonts w:ascii="Calibri" w:eastAsia="Calibri" w:hAnsi="Calibri" w:cs="Calibri"/>
                <w:color w:val="FFFFFF" w:themeColor="background1"/>
                <w:sz w:val="22"/>
                <w:szCs w:val="22"/>
              </w:rPr>
            </w:pPr>
            <w:r w:rsidRPr="006879FE">
              <w:rPr>
                <w:rFonts w:ascii="Calibri" w:eastAsia="Calibri" w:hAnsi="Calibri" w:cs="Calibri"/>
                <w:b/>
                <w:bCs/>
                <w:color w:val="FFFFFF" w:themeColor="background1"/>
                <w:sz w:val="22"/>
                <w:szCs w:val="22"/>
                <w:lang w:val="ca-ES"/>
              </w:rPr>
              <w:t>Fase I</w:t>
            </w:r>
          </w:p>
        </w:tc>
        <w:tc>
          <w:tcPr>
            <w:tcW w:w="2550" w:type="dxa"/>
          </w:tcPr>
          <w:p w14:paraId="6AA15B30" w14:textId="3B6E6621" w:rsidR="75E71239" w:rsidRPr="006879FE" w:rsidRDefault="75E71239" w:rsidP="006879FE">
            <w:pPr>
              <w:spacing w:line="276" w:lineRule="auto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6879FE">
              <w:rPr>
                <w:rFonts w:ascii="Calibri" w:eastAsia="Calibri" w:hAnsi="Calibri" w:cs="Calibri"/>
                <w:sz w:val="22"/>
                <w:szCs w:val="22"/>
                <w:lang w:val="ca-ES"/>
              </w:rPr>
              <w:t>50%</w:t>
            </w:r>
          </w:p>
        </w:tc>
      </w:tr>
      <w:tr w:rsidR="75E71239" w:rsidRPr="006879FE" w14:paraId="7B05998D" w14:textId="77777777" w:rsidTr="75E71239">
        <w:tc>
          <w:tcPr>
            <w:tcW w:w="2820" w:type="dxa"/>
            <w:shd w:val="clear" w:color="auto" w:fill="44546A" w:themeFill="text2"/>
          </w:tcPr>
          <w:p w14:paraId="271AC119" w14:textId="4204FA78" w:rsidR="75E71239" w:rsidRPr="006879FE" w:rsidRDefault="75E71239" w:rsidP="006879FE">
            <w:pPr>
              <w:spacing w:line="276" w:lineRule="auto"/>
              <w:jc w:val="both"/>
              <w:rPr>
                <w:rFonts w:ascii="Calibri" w:eastAsia="Calibri" w:hAnsi="Calibri" w:cs="Calibri"/>
                <w:color w:val="FFFFFF" w:themeColor="background1"/>
                <w:sz w:val="22"/>
                <w:szCs w:val="22"/>
              </w:rPr>
            </w:pPr>
            <w:r w:rsidRPr="006879FE">
              <w:rPr>
                <w:rFonts w:ascii="Calibri" w:eastAsia="Calibri" w:hAnsi="Calibri" w:cs="Calibri"/>
                <w:b/>
                <w:bCs/>
                <w:color w:val="FFFFFF" w:themeColor="background1"/>
                <w:sz w:val="22"/>
                <w:szCs w:val="22"/>
                <w:lang w:val="ca-ES"/>
              </w:rPr>
              <w:t>Fase II</w:t>
            </w:r>
          </w:p>
        </w:tc>
        <w:tc>
          <w:tcPr>
            <w:tcW w:w="2550" w:type="dxa"/>
          </w:tcPr>
          <w:p w14:paraId="568970EA" w14:textId="1E8FDC7B" w:rsidR="75E71239" w:rsidRPr="006879FE" w:rsidRDefault="75E71239" w:rsidP="006879FE">
            <w:pPr>
              <w:spacing w:line="276" w:lineRule="auto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6879FE">
              <w:rPr>
                <w:rFonts w:ascii="Calibri" w:eastAsia="Calibri" w:hAnsi="Calibri" w:cs="Calibri"/>
                <w:sz w:val="22"/>
                <w:szCs w:val="22"/>
                <w:lang w:val="ca-ES"/>
              </w:rPr>
              <w:t>50%</w:t>
            </w:r>
          </w:p>
        </w:tc>
      </w:tr>
    </w:tbl>
    <w:p w14:paraId="757A27C1" w14:textId="5E480016" w:rsidR="005737FD" w:rsidRPr="006879FE" w:rsidRDefault="005737FD" w:rsidP="006879FE">
      <w:pPr>
        <w:spacing w:line="276" w:lineRule="auto"/>
        <w:jc w:val="both"/>
        <w:rPr>
          <w:rFonts w:ascii="Calibri" w:eastAsia="Calibri" w:hAnsi="Calibri" w:cs="Calibri"/>
          <w:color w:val="000000" w:themeColor="text1"/>
          <w:lang w:val="ca-ES"/>
        </w:rPr>
      </w:pPr>
    </w:p>
    <w:p w14:paraId="6D903C16" w14:textId="1FDC010C" w:rsidR="005737FD" w:rsidRPr="006879FE" w:rsidRDefault="366AACDC" w:rsidP="006879FE">
      <w:pPr>
        <w:spacing w:line="276" w:lineRule="auto"/>
        <w:jc w:val="both"/>
        <w:rPr>
          <w:rFonts w:ascii="Calibri" w:eastAsia="Calibri" w:hAnsi="Calibri" w:cs="Calibri"/>
          <w:color w:val="000000" w:themeColor="text1"/>
          <w:lang w:val="ca-ES"/>
        </w:rPr>
      </w:pPr>
      <w:r w:rsidRPr="006879FE">
        <w:rPr>
          <w:rFonts w:ascii="Calibri" w:eastAsia="Calibri" w:hAnsi="Calibri" w:cs="Calibri"/>
          <w:color w:val="000000" w:themeColor="text1"/>
          <w:lang w:val="ca-ES"/>
        </w:rPr>
        <w:t xml:space="preserve">L’entrega de la </w:t>
      </w:r>
      <w:r w:rsidRPr="006879FE">
        <w:rPr>
          <w:rFonts w:ascii="Calibri" w:eastAsia="Calibri" w:hAnsi="Calibri" w:cs="Calibri"/>
          <w:b/>
          <w:bCs/>
          <w:color w:val="000000" w:themeColor="text1"/>
          <w:u w:val="single"/>
          <w:lang w:val="ca-ES"/>
        </w:rPr>
        <w:t>primera fase</w:t>
      </w:r>
      <w:r w:rsidRPr="006879FE">
        <w:rPr>
          <w:rFonts w:ascii="Calibri" w:eastAsia="Calibri" w:hAnsi="Calibri" w:cs="Calibri"/>
          <w:color w:val="000000" w:themeColor="text1"/>
          <w:lang w:val="ca-ES"/>
        </w:rPr>
        <w:t xml:space="preserve"> serà el dia </w:t>
      </w:r>
      <w:r w:rsidR="001E0384">
        <w:rPr>
          <w:rFonts w:ascii="Calibri" w:eastAsia="Calibri" w:hAnsi="Calibri" w:cs="Calibri"/>
          <w:b/>
          <w:bCs/>
          <w:color w:val="000000" w:themeColor="text1"/>
          <w:lang w:val="ca-ES"/>
        </w:rPr>
        <w:t>30</w:t>
      </w:r>
      <w:r w:rsidRPr="006879FE">
        <w:rPr>
          <w:rFonts w:ascii="Calibri" w:eastAsia="Calibri" w:hAnsi="Calibri" w:cs="Calibri"/>
          <w:b/>
          <w:bCs/>
          <w:color w:val="000000" w:themeColor="text1"/>
          <w:lang w:val="ca-ES"/>
        </w:rPr>
        <w:t>/12/21 sobre 10</w:t>
      </w:r>
      <w:r w:rsidRPr="006879FE">
        <w:rPr>
          <w:rFonts w:ascii="Calibri" w:eastAsia="Calibri" w:hAnsi="Calibri" w:cs="Calibri"/>
          <w:color w:val="000000" w:themeColor="text1"/>
          <w:lang w:val="ca-ES"/>
        </w:rPr>
        <w:t xml:space="preserve"> o bé</w:t>
      </w:r>
      <w:r w:rsidR="001E0384">
        <w:rPr>
          <w:rFonts w:ascii="Calibri" w:eastAsia="Calibri" w:hAnsi="Calibri" w:cs="Calibri"/>
          <w:color w:val="000000" w:themeColor="text1"/>
          <w:lang w:val="ca-ES"/>
        </w:rPr>
        <w:t xml:space="preserve"> 07/01/22 sobre 7 o bé</w:t>
      </w:r>
      <w:r w:rsidRPr="006879FE">
        <w:rPr>
          <w:rFonts w:ascii="Calibri" w:eastAsia="Calibri" w:hAnsi="Calibri" w:cs="Calibri"/>
          <w:color w:val="000000" w:themeColor="text1"/>
          <w:lang w:val="ca-ES"/>
        </w:rPr>
        <w:t xml:space="preserve"> </w:t>
      </w:r>
      <w:r w:rsidRPr="006879FE">
        <w:rPr>
          <w:rFonts w:ascii="Calibri" w:eastAsia="Calibri" w:hAnsi="Calibri" w:cs="Calibri"/>
          <w:b/>
          <w:bCs/>
          <w:color w:val="000000" w:themeColor="text1"/>
          <w:lang w:val="ca-ES"/>
        </w:rPr>
        <w:t>14/1/22 sobre 5.</w:t>
      </w:r>
      <w:r w:rsidRPr="006879FE">
        <w:rPr>
          <w:rFonts w:ascii="Calibri" w:eastAsia="Calibri" w:hAnsi="Calibri" w:cs="Calibri"/>
          <w:color w:val="000000" w:themeColor="text1"/>
          <w:lang w:val="ca-ES"/>
        </w:rPr>
        <w:t xml:space="preserve"> </w:t>
      </w:r>
    </w:p>
    <w:p w14:paraId="6E214686" w14:textId="23931EC3" w:rsidR="00583E4E" w:rsidRPr="006879FE" w:rsidRDefault="366AACDC" w:rsidP="006879FE">
      <w:pPr>
        <w:spacing w:line="276" w:lineRule="auto"/>
        <w:jc w:val="both"/>
        <w:rPr>
          <w:rFonts w:ascii="Calibri" w:eastAsia="Calibri" w:hAnsi="Calibri" w:cs="Calibri"/>
          <w:color w:val="000000" w:themeColor="text1"/>
          <w:lang w:val="ca-ES"/>
        </w:rPr>
      </w:pPr>
      <w:r w:rsidRPr="006879FE">
        <w:rPr>
          <w:rFonts w:ascii="Calibri" w:eastAsia="Calibri" w:hAnsi="Calibri" w:cs="Calibri"/>
          <w:color w:val="000000" w:themeColor="text1"/>
          <w:lang w:val="ca-ES"/>
        </w:rPr>
        <w:t xml:space="preserve">La </w:t>
      </w:r>
      <w:r w:rsidRPr="006879FE">
        <w:rPr>
          <w:rFonts w:ascii="Calibri" w:eastAsia="Calibri" w:hAnsi="Calibri" w:cs="Calibri"/>
          <w:b/>
          <w:bCs/>
          <w:color w:val="000000" w:themeColor="text1"/>
          <w:u w:val="single"/>
          <w:lang w:val="ca-ES"/>
        </w:rPr>
        <w:t>segona fase</w:t>
      </w:r>
      <w:r w:rsidRPr="006879FE">
        <w:rPr>
          <w:rFonts w:ascii="Calibri" w:eastAsia="Calibri" w:hAnsi="Calibri" w:cs="Calibri"/>
          <w:color w:val="000000" w:themeColor="text1"/>
          <w:lang w:val="ca-ES"/>
        </w:rPr>
        <w:t xml:space="preserve"> s’entregarà </w:t>
      </w:r>
      <w:r w:rsidR="00C53334">
        <w:rPr>
          <w:rFonts w:ascii="Calibri" w:eastAsia="Calibri" w:hAnsi="Calibri" w:cs="Calibri"/>
          <w:color w:val="000000" w:themeColor="text1"/>
          <w:lang w:val="ca-ES"/>
        </w:rPr>
        <w:t xml:space="preserve">fins </w:t>
      </w:r>
      <w:r w:rsidRPr="006879FE">
        <w:rPr>
          <w:rFonts w:ascii="Calibri" w:eastAsia="Calibri" w:hAnsi="Calibri" w:cs="Calibri"/>
          <w:color w:val="000000" w:themeColor="text1"/>
          <w:lang w:val="ca-ES"/>
        </w:rPr>
        <w:t xml:space="preserve">el </w:t>
      </w:r>
      <w:r w:rsidRPr="006879FE">
        <w:rPr>
          <w:rFonts w:ascii="Calibri" w:eastAsia="Calibri" w:hAnsi="Calibri" w:cs="Calibri"/>
          <w:b/>
          <w:bCs/>
          <w:color w:val="000000" w:themeColor="text1"/>
          <w:lang w:val="ca-ES"/>
        </w:rPr>
        <w:t>dia 14/1/22</w:t>
      </w:r>
      <w:r w:rsidRPr="006879FE">
        <w:rPr>
          <w:rFonts w:ascii="Calibri" w:eastAsia="Calibri" w:hAnsi="Calibri" w:cs="Calibri"/>
          <w:color w:val="000000" w:themeColor="text1"/>
          <w:lang w:val="ca-ES"/>
        </w:rPr>
        <w:t>.</w:t>
      </w:r>
    </w:p>
    <w:p w14:paraId="0D9B6ECE" w14:textId="5D00F245" w:rsidR="00583E4E" w:rsidRPr="006879FE" w:rsidRDefault="39385490" w:rsidP="006879FE">
      <w:pPr>
        <w:pStyle w:val="Ttulo1"/>
        <w:spacing w:line="276" w:lineRule="auto"/>
        <w:jc w:val="both"/>
        <w:rPr>
          <w:rFonts w:ascii="Calibri" w:hAnsi="Calibri" w:cs="Calibri"/>
          <w:lang w:val="ca-ES"/>
        </w:rPr>
      </w:pPr>
      <w:bookmarkStart w:id="2" w:name="_Toc91671650"/>
      <w:r w:rsidRPr="006879FE">
        <w:rPr>
          <w:rFonts w:ascii="Calibri" w:hAnsi="Calibri" w:cs="Calibri"/>
          <w:lang w:val="ca-ES"/>
        </w:rPr>
        <w:t xml:space="preserve">3. </w:t>
      </w:r>
      <w:r w:rsidR="51754E07" w:rsidRPr="006879FE">
        <w:rPr>
          <w:rFonts w:ascii="Calibri" w:hAnsi="Calibri" w:cs="Calibri"/>
          <w:lang w:val="ca-ES"/>
        </w:rPr>
        <w:t xml:space="preserve">INTRODUCCIÓ A </w:t>
      </w:r>
      <w:r w:rsidR="5197C50D" w:rsidRPr="006879FE">
        <w:rPr>
          <w:rFonts w:ascii="Calibri" w:hAnsi="Calibri" w:cs="Calibri"/>
          <w:lang w:val="ca-ES"/>
        </w:rPr>
        <w:t>APP DESIGNER</w:t>
      </w:r>
      <w:bookmarkEnd w:id="2"/>
    </w:p>
    <w:p w14:paraId="56E1FE2E" w14:textId="36E0FFC1" w:rsidR="002F03C1" w:rsidRPr="006879FE" w:rsidRDefault="002F03C1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355206F9" w14:textId="3258EC68" w:rsidR="00853044" w:rsidRPr="006879FE" w:rsidRDefault="00853044" w:rsidP="001E0384">
      <w:pPr>
        <w:spacing w:line="276" w:lineRule="auto"/>
        <w:jc w:val="both"/>
        <w:rPr>
          <w:rFonts w:ascii="Calibri" w:hAnsi="Calibri" w:cs="Calibri"/>
          <w:lang w:val="ca-ES"/>
        </w:rPr>
      </w:pPr>
      <w:proofErr w:type="spellStart"/>
      <w:r w:rsidRPr="006879FE">
        <w:rPr>
          <w:rFonts w:ascii="Calibri" w:hAnsi="Calibri" w:cs="Calibri"/>
          <w:lang w:val="ca-ES"/>
        </w:rPr>
        <w:t>App</w:t>
      </w:r>
      <w:proofErr w:type="spellEnd"/>
      <w:r w:rsidRPr="006879FE">
        <w:rPr>
          <w:rFonts w:ascii="Calibri" w:hAnsi="Calibri" w:cs="Calibri"/>
          <w:lang w:val="ca-ES"/>
        </w:rPr>
        <w:t xml:space="preserve"> Designer es una n</w:t>
      </w:r>
      <w:r w:rsidR="00942F8F" w:rsidRPr="006879FE">
        <w:rPr>
          <w:rFonts w:ascii="Calibri" w:hAnsi="Calibri" w:cs="Calibri"/>
          <w:lang w:val="ca-ES"/>
        </w:rPr>
        <w:t>ova</w:t>
      </w:r>
      <w:r w:rsidRPr="006879FE">
        <w:rPr>
          <w:rFonts w:ascii="Calibri" w:hAnsi="Calibri" w:cs="Calibri"/>
          <w:lang w:val="ca-ES"/>
        </w:rPr>
        <w:t xml:space="preserve"> </w:t>
      </w:r>
      <w:r w:rsidR="001D2DB6" w:rsidRPr="006879FE">
        <w:rPr>
          <w:rFonts w:ascii="Calibri" w:hAnsi="Calibri" w:cs="Calibri"/>
          <w:lang w:val="ca-ES"/>
        </w:rPr>
        <w:t>eina que ofereix</w:t>
      </w:r>
      <w:r w:rsidR="00D91FD9" w:rsidRPr="006879FE">
        <w:rPr>
          <w:rFonts w:ascii="Calibri" w:hAnsi="Calibri" w:cs="Calibri"/>
          <w:lang w:val="ca-ES"/>
        </w:rPr>
        <w:t xml:space="preserve"> el software</w:t>
      </w:r>
      <w:r w:rsidRPr="006879FE">
        <w:rPr>
          <w:rFonts w:ascii="Calibri" w:hAnsi="Calibri" w:cs="Calibri"/>
          <w:lang w:val="ca-ES"/>
        </w:rPr>
        <w:t xml:space="preserve"> el software MATLAB </w:t>
      </w:r>
      <w:r w:rsidR="00D91FD9" w:rsidRPr="006879FE">
        <w:rPr>
          <w:rFonts w:ascii="Calibri" w:hAnsi="Calibri" w:cs="Calibri"/>
          <w:lang w:val="ca-ES"/>
        </w:rPr>
        <w:t>i</w:t>
      </w:r>
      <w:r w:rsidRPr="006879FE">
        <w:rPr>
          <w:rFonts w:ascii="Calibri" w:hAnsi="Calibri" w:cs="Calibri"/>
          <w:lang w:val="ca-ES"/>
        </w:rPr>
        <w:t xml:space="preserve"> que integra l</w:t>
      </w:r>
      <w:r w:rsidR="00D91FD9" w:rsidRPr="006879FE">
        <w:rPr>
          <w:rFonts w:ascii="Calibri" w:hAnsi="Calibri" w:cs="Calibri"/>
          <w:lang w:val="ca-ES"/>
        </w:rPr>
        <w:t>e</w:t>
      </w:r>
      <w:r w:rsidRPr="006879FE">
        <w:rPr>
          <w:rFonts w:ascii="Calibri" w:hAnsi="Calibri" w:cs="Calibri"/>
          <w:lang w:val="ca-ES"/>
        </w:rPr>
        <w:t xml:space="preserve">s dos principals </w:t>
      </w:r>
      <w:r w:rsidR="00471E62" w:rsidRPr="006879FE">
        <w:rPr>
          <w:rFonts w:ascii="Calibri" w:hAnsi="Calibri" w:cs="Calibri"/>
          <w:lang w:val="ca-ES"/>
        </w:rPr>
        <w:t xml:space="preserve">funcions </w:t>
      </w:r>
      <w:r w:rsidRPr="006879FE">
        <w:rPr>
          <w:rFonts w:ascii="Calibri" w:hAnsi="Calibri" w:cs="Calibri"/>
          <w:lang w:val="ca-ES"/>
        </w:rPr>
        <w:t xml:space="preserve">que implica la creació </w:t>
      </w:r>
      <w:r w:rsidR="001E0384" w:rsidRPr="006879FE">
        <w:rPr>
          <w:rFonts w:ascii="Calibri" w:hAnsi="Calibri" w:cs="Calibri"/>
          <w:lang w:val="ca-ES"/>
        </w:rPr>
        <w:t>d</w:t>
      </w:r>
      <w:r w:rsidR="001E0384">
        <w:rPr>
          <w:rFonts w:ascii="Calibri" w:hAnsi="Calibri" w:cs="Calibri"/>
          <w:lang w:val="ca-ES"/>
        </w:rPr>
        <w:t>’</w:t>
      </w:r>
      <w:r w:rsidRPr="006879FE">
        <w:rPr>
          <w:rFonts w:ascii="Calibri" w:hAnsi="Calibri" w:cs="Calibri"/>
          <w:lang w:val="ca-ES"/>
        </w:rPr>
        <w:t xml:space="preserve">una </w:t>
      </w:r>
      <w:proofErr w:type="spellStart"/>
      <w:r w:rsidRPr="006879FE">
        <w:rPr>
          <w:rFonts w:ascii="Calibri" w:hAnsi="Calibri" w:cs="Calibri"/>
          <w:lang w:val="ca-ES"/>
        </w:rPr>
        <w:t>app</w:t>
      </w:r>
      <w:proofErr w:type="spellEnd"/>
      <w:r w:rsidRPr="006879FE">
        <w:rPr>
          <w:rFonts w:ascii="Calibri" w:hAnsi="Calibri" w:cs="Calibri"/>
          <w:lang w:val="ca-ES"/>
        </w:rPr>
        <w:t>: l</w:t>
      </w:r>
      <w:r w:rsidR="00646AF5" w:rsidRPr="006879FE">
        <w:rPr>
          <w:rFonts w:ascii="Calibri" w:hAnsi="Calibri" w:cs="Calibri"/>
          <w:lang w:val="ca-ES"/>
        </w:rPr>
        <w:t>’</w:t>
      </w:r>
      <w:r w:rsidR="00471E62" w:rsidRPr="006879FE">
        <w:rPr>
          <w:rFonts w:ascii="Calibri" w:hAnsi="Calibri" w:cs="Calibri"/>
          <w:lang w:val="ca-ES"/>
        </w:rPr>
        <w:t>organització</w:t>
      </w:r>
      <w:r w:rsidRPr="006879FE">
        <w:rPr>
          <w:rFonts w:ascii="Calibri" w:hAnsi="Calibri" w:cs="Calibri"/>
          <w:lang w:val="ca-ES"/>
        </w:rPr>
        <w:t xml:space="preserve"> de</w:t>
      </w:r>
      <w:r w:rsidR="00646AF5" w:rsidRPr="006879FE">
        <w:rPr>
          <w:rFonts w:ascii="Calibri" w:hAnsi="Calibri" w:cs="Calibri"/>
          <w:lang w:val="ca-ES"/>
        </w:rPr>
        <w:t>ls</w:t>
      </w:r>
      <w:r w:rsidRPr="006879FE">
        <w:rPr>
          <w:rFonts w:ascii="Calibri" w:hAnsi="Calibri" w:cs="Calibri"/>
          <w:lang w:val="ca-ES"/>
        </w:rPr>
        <w:t xml:space="preserve"> components visuals </w:t>
      </w:r>
      <w:r w:rsidR="001E0384">
        <w:rPr>
          <w:rFonts w:ascii="Calibri" w:hAnsi="Calibri" w:cs="Calibri"/>
          <w:lang w:val="ca-ES"/>
        </w:rPr>
        <w:t xml:space="preserve">i interactius </w:t>
      </w:r>
      <w:r w:rsidRPr="006879FE">
        <w:rPr>
          <w:rFonts w:ascii="Calibri" w:hAnsi="Calibri" w:cs="Calibri"/>
          <w:lang w:val="ca-ES"/>
        </w:rPr>
        <w:t xml:space="preserve">en </w:t>
      </w:r>
      <w:r w:rsidR="001E0384">
        <w:rPr>
          <w:rFonts w:ascii="Calibri" w:hAnsi="Calibri" w:cs="Calibri"/>
          <w:lang w:val="ca-ES"/>
        </w:rPr>
        <w:t>una</w:t>
      </w:r>
      <w:r w:rsidR="001E0384" w:rsidRPr="006879FE">
        <w:rPr>
          <w:rFonts w:ascii="Calibri" w:hAnsi="Calibri" w:cs="Calibri"/>
          <w:lang w:val="ca-ES"/>
        </w:rPr>
        <w:t xml:space="preserve"> </w:t>
      </w:r>
      <w:r w:rsidRPr="006879FE">
        <w:rPr>
          <w:rFonts w:ascii="Calibri" w:hAnsi="Calibri" w:cs="Calibri"/>
          <w:lang w:val="ca-ES"/>
        </w:rPr>
        <w:t>interf</w:t>
      </w:r>
      <w:r w:rsidR="00646AF5" w:rsidRPr="006879FE">
        <w:rPr>
          <w:rFonts w:ascii="Calibri" w:hAnsi="Calibri" w:cs="Calibri"/>
          <w:lang w:val="ca-ES"/>
        </w:rPr>
        <w:t>ície</w:t>
      </w:r>
      <w:r w:rsidRPr="006879FE">
        <w:rPr>
          <w:rFonts w:ascii="Calibri" w:hAnsi="Calibri" w:cs="Calibri"/>
          <w:lang w:val="ca-ES"/>
        </w:rPr>
        <w:t xml:space="preserve"> gr</w:t>
      </w:r>
      <w:r w:rsidR="00646AF5" w:rsidRPr="006879FE">
        <w:rPr>
          <w:rFonts w:ascii="Calibri" w:hAnsi="Calibri" w:cs="Calibri"/>
          <w:lang w:val="ca-ES"/>
        </w:rPr>
        <w:t>àf</w:t>
      </w:r>
      <w:r w:rsidRPr="006879FE">
        <w:rPr>
          <w:rFonts w:ascii="Calibri" w:hAnsi="Calibri" w:cs="Calibri"/>
          <w:lang w:val="ca-ES"/>
        </w:rPr>
        <w:t>ica d</w:t>
      </w:r>
      <w:r w:rsidR="00646AF5" w:rsidRPr="006879FE">
        <w:rPr>
          <w:rFonts w:ascii="Calibri" w:hAnsi="Calibri" w:cs="Calibri"/>
          <w:lang w:val="ca-ES"/>
        </w:rPr>
        <w:t>’</w:t>
      </w:r>
      <w:r w:rsidRPr="006879FE">
        <w:rPr>
          <w:rFonts w:ascii="Calibri" w:hAnsi="Calibri" w:cs="Calibri"/>
          <w:lang w:val="ca-ES"/>
        </w:rPr>
        <w:t xml:space="preserve"> usuari (GUI) </w:t>
      </w:r>
      <w:r w:rsidR="00646AF5" w:rsidRPr="006879FE">
        <w:rPr>
          <w:rFonts w:ascii="Calibri" w:hAnsi="Calibri" w:cs="Calibri"/>
          <w:lang w:val="ca-ES"/>
        </w:rPr>
        <w:t>i</w:t>
      </w:r>
      <w:r w:rsidRPr="006879FE">
        <w:rPr>
          <w:rFonts w:ascii="Calibri" w:hAnsi="Calibri" w:cs="Calibri"/>
          <w:lang w:val="ca-ES"/>
        </w:rPr>
        <w:t xml:space="preserve"> la programació del compor</w:t>
      </w:r>
      <w:r w:rsidR="00646AF5" w:rsidRPr="006879FE">
        <w:rPr>
          <w:rFonts w:ascii="Calibri" w:hAnsi="Calibri" w:cs="Calibri"/>
          <w:lang w:val="ca-ES"/>
        </w:rPr>
        <w:t>tament</w:t>
      </w:r>
      <w:r w:rsidRPr="006879FE">
        <w:rPr>
          <w:rFonts w:ascii="Calibri" w:hAnsi="Calibri" w:cs="Calibri"/>
          <w:lang w:val="ca-ES"/>
        </w:rPr>
        <w:t xml:space="preserve"> de la </w:t>
      </w:r>
      <w:proofErr w:type="spellStart"/>
      <w:r w:rsidRPr="006879FE">
        <w:rPr>
          <w:rFonts w:ascii="Calibri" w:hAnsi="Calibri" w:cs="Calibri"/>
          <w:lang w:val="ca-ES"/>
        </w:rPr>
        <w:t>app</w:t>
      </w:r>
      <w:proofErr w:type="spellEnd"/>
      <w:r w:rsidR="001E0384">
        <w:rPr>
          <w:rFonts w:ascii="Calibri" w:hAnsi="Calibri" w:cs="Calibri"/>
          <w:lang w:val="ca-ES"/>
        </w:rPr>
        <w:t xml:space="preserve"> i de cada component que aquesta inclou</w:t>
      </w:r>
      <w:r w:rsidRPr="006879FE">
        <w:rPr>
          <w:rFonts w:ascii="Calibri" w:hAnsi="Calibri" w:cs="Calibri"/>
          <w:lang w:val="ca-ES"/>
        </w:rPr>
        <w:t xml:space="preserve">. </w:t>
      </w:r>
      <w:r w:rsidR="00646AF5" w:rsidRPr="006879FE">
        <w:rPr>
          <w:rFonts w:ascii="Calibri" w:hAnsi="Calibri" w:cs="Calibri"/>
          <w:lang w:val="ca-ES"/>
        </w:rPr>
        <w:t xml:space="preserve">Per tant, </w:t>
      </w:r>
      <w:r w:rsidRPr="006879FE">
        <w:rPr>
          <w:rFonts w:ascii="Calibri" w:hAnsi="Calibri" w:cs="Calibri"/>
          <w:lang w:val="ca-ES"/>
        </w:rPr>
        <w:t xml:space="preserve">es </w:t>
      </w:r>
      <w:r w:rsidR="00C53334">
        <w:rPr>
          <w:rFonts w:ascii="Calibri" w:hAnsi="Calibri" w:cs="Calibri"/>
          <w:lang w:val="ca-ES"/>
        </w:rPr>
        <w:t>l’</w:t>
      </w:r>
      <w:r w:rsidRPr="006879FE">
        <w:rPr>
          <w:rFonts w:ascii="Calibri" w:hAnsi="Calibri" w:cs="Calibri"/>
          <w:lang w:val="ca-ES"/>
        </w:rPr>
        <w:t>entorn r</w:t>
      </w:r>
      <w:r w:rsidR="00646AF5" w:rsidRPr="006879FE">
        <w:rPr>
          <w:rFonts w:ascii="Calibri" w:hAnsi="Calibri" w:cs="Calibri"/>
          <w:lang w:val="ca-ES"/>
        </w:rPr>
        <w:t>ecom</w:t>
      </w:r>
      <w:r w:rsidR="00471E62" w:rsidRPr="006879FE">
        <w:rPr>
          <w:rFonts w:ascii="Calibri" w:hAnsi="Calibri" w:cs="Calibri"/>
          <w:lang w:val="ca-ES"/>
        </w:rPr>
        <w:t xml:space="preserve">anat </w:t>
      </w:r>
      <w:r w:rsidRPr="006879FE">
        <w:rPr>
          <w:rFonts w:ascii="Calibri" w:hAnsi="Calibri" w:cs="Calibri"/>
          <w:lang w:val="ca-ES"/>
        </w:rPr>
        <w:t>p</w:t>
      </w:r>
      <w:r w:rsidR="00471E62" w:rsidRPr="006879FE">
        <w:rPr>
          <w:rFonts w:ascii="Calibri" w:hAnsi="Calibri" w:cs="Calibri"/>
          <w:lang w:val="ca-ES"/>
        </w:rPr>
        <w:t>er</w:t>
      </w:r>
      <w:r w:rsidRPr="006879FE">
        <w:rPr>
          <w:rFonts w:ascii="Calibri" w:hAnsi="Calibri" w:cs="Calibri"/>
          <w:lang w:val="ca-ES"/>
        </w:rPr>
        <w:t xml:space="preserve"> crea</w:t>
      </w:r>
      <w:r w:rsidR="00471E62" w:rsidRPr="006879FE">
        <w:rPr>
          <w:rFonts w:ascii="Calibri" w:hAnsi="Calibri" w:cs="Calibri"/>
          <w:lang w:val="ca-ES"/>
        </w:rPr>
        <w:t>r</w:t>
      </w:r>
      <w:r w:rsidRPr="006879FE">
        <w:rPr>
          <w:rFonts w:ascii="Calibri" w:hAnsi="Calibri" w:cs="Calibri"/>
          <w:lang w:val="ca-ES"/>
        </w:rPr>
        <w:t xml:space="preserve"> </w:t>
      </w:r>
      <w:proofErr w:type="spellStart"/>
      <w:r w:rsidRPr="006879FE">
        <w:rPr>
          <w:rFonts w:ascii="Calibri" w:hAnsi="Calibri" w:cs="Calibri"/>
          <w:lang w:val="ca-ES"/>
        </w:rPr>
        <w:t>apps</w:t>
      </w:r>
      <w:proofErr w:type="spellEnd"/>
      <w:r w:rsidRPr="006879FE">
        <w:rPr>
          <w:rFonts w:ascii="Calibri" w:hAnsi="Calibri" w:cs="Calibri"/>
          <w:lang w:val="ca-ES"/>
        </w:rPr>
        <w:t xml:space="preserve"> en MATLAB.</w:t>
      </w:r>
    </w:p>
    <w:p w14:paraId="0101C097" w14:textId="77777777" w:rsidR="00853044" w:rsidRPr="006879FE" w:rsidRDefault="00853044" w:rsidP="006879FE">
      <w:pPr>
        <w:spacing w:line="276" w:lineRule="auto"/>
        <w:ind w:firstLine="720"/>
        <w:jc w:val="both"/>
        <w:rPr>
          <w:rFonts w:ascii="Calibri" w:hAnsi="Calibri" w:cs="Calibri"/>
          <w:lang w:val="ca-ES"/>
        </w:rPr>
      </w:pPr>
    </w:p>
    <w:p w14:paraId="26E241BF" w14:textId="5BA130C3" w:rsidR="00853044" w:rsidRPr="006879FE" w:rsidRDefault="00853044" w:rsidP="006879FE">
      <w:p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t>P</w:t>
      </w:r>
      <w:r w:rsidR="00471E62" w:rsidRPr="006879FE">
        <w:rPr>
          <w:rFonts w:ascii="Calibri" w:hAnsi="Calibri" w:cs="Calibri"/>
          <w:lang w:val="ca-ES"/>
        </w:rPr>
        <w:t>er obrir</w:t>
      </w:r>
      <w:r w:rsidRPr="006879FE">
        <w:rPr>
          <w:rFonts w:ascii="Calibri" w:hAnsi="Calibri" w:cs="Calibri"/>
          <w:lang w:val="ca-ES"/>
        </w:rPr>
        <w:t xml:space="preserve"> </w:t>
      </w:r>
      <w:proofErr w:type="spellStart"/>
      <w:r w:rsidRPr="006879FE">
        <w:rPr>
          <w:rFonts w:ascii="Calibri" w:hAnsi="Calibri" w:cs="Calibri"/>
          <w:lang w:val="ca-ES"/>
        </w:rPr>
        <w:t>App</w:t>
      </w:r>
      <w:proofErr w:type="spellEnd"/>
      <w:r w:rsidRPr="006879FE">
        <w:rPr>
          <w:rFonts w:ascii="Calibri" w:hAnsi="Calibri" w:cs="Calibri"/>
          <w:lang w:val="ca-ES"/>
        </w:rPr>
        <w:t xml:space="preserve"> Designer pode</w:t>
      </w:r>
      <w:r w:rsidR="00471E62" w:rsidRPr="006879FE">
        <w:rPr>
          <w:rFonts w:ascii="Calibri" w:hAnsi="Calibri" w:cs="Calibri"/>
          <w:lang w:val="ca-ES"/>
        </w:rPr>
        <w:t>m</w:t>
      </w:r>
      <w:r w:rsidRPr="006879FE">
        <w:rPr>
          <w:rFonts w:ascii="Calibri" w:hAnsi="Calibri" w:cs="Calibri"/>
          <w:lang w:val="ca-ES"/>
        </w:rPr>
        <w:t xml:space="preserve"> </w:t>
      </w:r>
      <w:r w:rsidR="00471E62" w:rsidRPr="006879FE">
        <w:rPr>
          <w:rFonts w:ascii="Calibri" w:hAnsi="Calibri" w:cs="Calibri"/>
          <w:lang w:val="ca-ES"/>
        </w:rPr>
        <w:t xml:space="preserve">fer-ho </w:t>
      </w:r>
      <w:r w:rsidRPr="006879FE">
        <w:rPr>
          <w:rFonts w:ascii="Calibri" w:hAnsi="Calibri" w:cs="Calibri"/>
          <w:lang w:val="ca-ES"/>
        </w:rPr>
        <w:t>de dos form</w:t>
      </w:r>
      <w:r w:rsidR="00471E62" w:rsidRPr="006879FE">
        <w:rPr>
          <w:rFonts w:ascii="Calibri" w:hAnsi="Calibri" w:cs="Calibri"/>
          <w:lang w:val="ca-ES"/>
        </w:rPr>
        <w:t>e</w:t>
      </w:r>
      <w:r w:rsidRPr="006879FE">
        <w:rPr>
          <w:rFonts w:ascii="Calibri" w:hAnsi="Calibri" w:cs="Calibri"/>
          <w:lang w:val="ca-ES"/>
        </w:rPr>
        <w:t>s: des</w:t>
      </w:r>
      <w:r w:rsidR="00471E62" w:rsidRPr="006879FE">
        <w:rPr>
          <w:rFonts w:ascii="Calibri" w:hAnsi="Calibri" w:cs="Calibri"/>
          <w:lang w:val="ca-ES"/>
        </w:rPr>
        <w:t xml:space="preserve"> </w:t>
      </w:r>
      <w:r w:rsidRPr="006879FE">
        <w:rPr>
          <w:rFonts w:ascii="Calibri" w:hAnsi="Calibri" w:cs="Calibri"/>
          <w:lang w:val="ca-ES"/>
        </w:rPr>
        <w:t xml:space="preserve">del menú APPS de </w:t>
      </w:r>
      <w:proofErr w:type="spellStart"/>
      <w:r w:rsidRPr="006879FE">
        <w:rPr>
          <w:rFonts w:ascii="Calibri" w:hAnsi="Calibri" w:cs="Calibri"/>
          <w:lang w:val="ca-ES"/>
        </w:rPr>
        <w:t>Matlab</w:t>
      </w:r>
      <w:proofErr w:type="spellEnd"/>
      <w:r w:rsidRPr="006879FE">
        <w:rPr>
          <w:rFonts w:ascii="Calibri" w:hAnsi="Calibri" w:cs="Calibri"/>
          <w:lang w:val="ca-ES"/>
        </w:rPr>
        <w:t xml:space="preserve"> selecciona</w:t>
      </w:r>
      <w:r w:rsidR="00EF49D3" w:rsidRPr="006879FE">
        <w:rPr>
          <w:rFonts w:ascii="Calibri" w:hAnsi="Calibri" w:cs="Calibri"/>
          <w:lang w:val="ca-ES"/>
        </w:rPr>
        <w:t>nt</w:t>
      </w:r>
      <w:r w:rsidRPr="006879FE">
        <w:rPr>
          <w:rFonts w:ascii="Calibri" w:hAnsi="Calibri" w:cs="Calibri"/>
          <w:lang w:val="ca-ES"/>
        </w:rPr>
        <w:t xml:space="preserve"> l</w:t>
      </w:r>
      <w:r w:rsidR="00471E62" w:rsidRPr="006879FE">
        <w:rPr>
          <w:rFonts w:ascii="Calibri" w:hAnsi="Calibri" w:cs="Calibri"/>
          <w:lang w:val="ca-ES"/>
        </w:rPr>
        <w:t>’</w:t>
      </w:r>
      <w:r w:rsidRPr="006879FE">
        <w:rPr>
          <w:rFonts w:ascii="Calibri" w:hAnsi="Calibri" w:cs="Calibri"/>
          <w:lang w:val="ca-ES"/>
        </w:rPr>
        <w:t xml:space="preserve">opció </w:t>
      </w:r>
      <w:proofErr w:type="spellStart"/>
      <w:r w:rsidRPr="006879FE">
        <w:rPr>
          <w:rFonts w:ascii="Calibri" w:hAnsi="Calibri" w:cs="Calibri"/>
          <w:lang w:val="ca-ES"/>
        </w:rPr>
        <w:t>Design</w:t>
      </w:r>
      <w:proofErr w:type="spellEnd"/>
      <w:r w:rsidRPr="006879FE">
        <w:rPr>
          <w:rFonts w:ascii="Calibri" w:hAnsi="Calibri" w:cs="Calibri"/>
          <w:lang w:val="ca-ES"/>
        </w:rPr>
        <w:t xml:space="preserve"> </w:t>
      </w:r>
      <w:proofErr w:type="spellStart"/>
      <w:r w:rsidRPr="006879FE">
        <w:rPr>
          <w:rFonts w:ascii="Calibri" w:hAnsi="Calibri" w:cs="Calibri"/>
          <w:lang w:val="ca-ES"/>
        </w:rPr>
        <w:t>App</w:t>
      </w:r>
      <w:proofErr w:type="spellEnd"/>
      <w:r w:rsidRPr="006879FE">
        <w:rPr>
          <w:rFonts w:ascii="Calibri" w:hAnsi="Calibri" w:cs="Calibri"/>
          <w:lang w:val="ca-ES"/>
        </w:rPr>
        <w:t xml:space="preserve">, o </w:t>
      </w:r>
      <w:r w:rsidR="00EF49D3" w:rsidRPr="006879FE">
        <w:rPr>
          <w:rFonts w:ascii="Calibri" w:hAnsi="Calibri" w:cs="Calibri"/>
          <w:lang w:val="ca-ES"/>
        </w:rPr>
        <w:t>escrivint</w:t>
      </w:r>
      <w:r w:rsidRPr="006879FE">
        <w:rPr>
          <w:rFonts w:ascii="Calibri" w:hAnsi="Calibri" w:cs="Calibri"/>
          <w:lang w:val="ca-ES"/>
        </w:rPr>
        <w:t xml:space="preserve"> </w:t>
      </w:r>
      <w:proofErr w:type="spellStart"/>
      <w:r w:rsidRPr="006879FE">
        <w:rPr>
          <w:rFonts w:ascii="Calibri" w:hAnsi="Calibri" w:cs="Calibri"/>
          <w:b/>
          <w:bCs/>
          <w:i/>
          <w:iCs/>
          <w:lang w:val="ca-ES"/>
        </w:rPr>
        <w:t>appdesigner</w:t>
      </w:r>
      <w:proofErr w:type="spellEnd"/>
      <w:r w:rsidRPr="006879FE">
        <w:rPr>
          <w:rFonts w:ascii="Calibri" w:hAnsi="Calibri" w:cs="Calibri"/>
          <w:b/>
          <w:bCs/>
          <w:i/>
          <w:iCs/>
          <w:lang w:val="ca-ES"/>
        </w:rPr>
        <w:t xml:space="preserve"> </w:t>
      </w:r>
      <w:r w:rsidRPr="006879FE">
        <w:rPr>
          <w:rFonts w:ascii="Calibri" w:hAnsi="Calibri" w:cs="Calibri"/>
          <w:lang w:val="ca-ES"/>
        </w:rPr>
        <w:t>des</w:t>
      </w:r>
      <w:r w:rsidR="00471E62" w:rsidRPr="006879FE">
        <w:rPr>
          <w:rFonts w:ascii="Calibri" w:hAnsi="Calibri" w:cs="Calibri"/>
          <w:lang w:val="ca-ES"/>
        </w:rPr>
        <w:t xml:space="preserve"> </w:t>
      </w:r>
      <w:r w:rsidRPr="006879FE">
        <w:rPr>
          <w:rFonts w:ascii="Calibri" w:hAnsi="Calibri" w:cs="Calibri"/>
          <w:lang w:val="ca-ES"/>
        </w:rPr>
        <w:t xml:space="preserve">de la </w:t>
      </w:r>
      <w:r w:rsidR="00EF49D3" w:rsidRPr="006879FE">
        <w:rPr>
          <w:rFonts w:ascii="Calibri" w:hAnsi="Calibri" w:cs="Calibri"/>
          <w:lang w:val="ca-ES"/>
        </w:rPr>
        <w:t>línia</w:t>
      </w:r>
      <w:r w:rsidRPr="006879FE">
        <w:rPr>
          <w:rFonts w:ascii="Calibri" w:hAnsi="Calibri" w:cs="Calibri"/>
          <w:lang w:val="ca-ES"/>
        </w:rPr>
        <w:t xml:space="preserve"> de comand</w:t>
      </w:r>
      <w:r w:rsidR="00EF49D3" w:rsidRPr="006879FE">
        <w:rPr>
          <w:rFonts w:ascii="Calibri" w:hAnsi="Calibri" w:cs="Calibri"/>
          <w:lang w:val="ca-ES"/>
        </w:rPr>
        <w:t>e</w:t>
      </w:r>
      <w:r w:rsidRPr="006879FE">
        <w:rPr>
          <w:rFonts w:ascii="Calibri" w:hAnsi="Calibri" w:cs="Calibri"/>
          <w:lang w:val="ca-ES"/>
        </w:rPr>
        <w:t xml:space="preserve">s. </w:t>
      </w:r>
    </w:p>
    <w:p w14:paraId="5100F435" w14:textId="58717185" w:rsidR="00853044" w:rsidRPr="006879FE" w:rsidRDefault="006879FE" w:rsidP="006879FE">
      <w:p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noProof/>
          <w:lang w:val="ca-ES"/>
        </w:rPr>
        <mc:AlternateContent>
          <mc:Choice Requires="wps">
            <w:drawing>
              <wp:anchor distT="0" distB="0" distL="114300" distR="114300" simplePos="0" relativeHeight="251657220" behindDoc="0" locked="0" layoutInCell="1" allowOverlap="1" wp14:anchorId="26D26B99" wp14:editId="003BDE84">
                <wp:simplePos x="0" y="0"/>
                <wp:positionH relativeFrom="column">
                  <wp:posOffset>-61595</wp:posOffset>
                </wp:positionH>
                <wp:positionV relativeFrom="paragraph">
                  <wp:posOffset>3385467</wp:posOffset>
                </wp:positionV>
                <wp:extent cx="5507990" cy="635"/>
                <wp:effectExtent l="0" t="0" r="3810" b="12065"/>
                <wp:wrapTopAndBottom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7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467EA8" w14:textId="330D29A0" w:rsidR="007C3B0D" w:rsidRPr="006879FE" w:rsidRDefault="007C3B0D" w:rsidP="00853044">
                            <w:pPr>
                              <w:pStyle w:val="Descripcin"/>
                              <w:jc w:val="center"/>
                              <w:rPr>
                                <w:lang w:val="ca-ES"/>
                              </w:rPr>
                            </w:pPr>
                            <w:r w:rsidRPr="006879FE">
                              <w:rPr>
                                <w:lang w:val="ca-ES"/>
                              </w:rPr>
                              <w:t xml:space="preserve">Il·lustració </w:t>
                            </w:r>
                            <w:r>
                              <w:rPr>
                                <w:lang w:val="ca-ES"/>
                              </w:rPr>
                              <w:t>1</w:t>
                            </w:r>
                            <w:r w:rsidRPr="006879FE">
                              <w:rPr>
                                <w:lang w:val="ca-ES"/>
                              </w:rPr>
                              <w:t xml:space="preserve">: </w:t>
                            </w:r>
                            <w:r>
                              <w:rPr>
                                <w:lang w:val="ca-ES"/>
                              </w:rPr>
                              <w:t xml:space="preserve">Entorn de treball de </w:t>
                            </w:r>
                            <w:proofErr w:type="spellStart"/>
                            <w:r>
                              <w:rPr>
                                <w:lang w:val="ca-ES"/>
                              </w:rPr>
                              <w:t>l’</w:t>
                            </w:r>
                            <w:r w:rsidRPr="006879FE">
                              <w:rPr>
                                <w:lang w:val="ca-ES"/>
                              </w:rPr>
                              <w:t>App</w:t>
                            </w:r>
                            <w:proofErr w:type="spellEnd"/>
                            <w:r w:rsidRPr="006879FE">
                              <w:rPr>
                                <w:lang w:val="ca-ES"/>
                              </w:rPr>
                              <w:t xml:space="preserve"> Designer.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 w14:anchorId="26D26B99" id="Cuadro de texto 9" o:spid="_x0000_s1027" type="#_x0000_t202" style="position:absolute;left:0;text-align:left;margin-left:-4.85pt;margin-top:266.55pt;width:433.7pt;height:.05pt;z-index:2516572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" stroked="f">
                <v:textbox style="mso-fit-shape-to-text:t" inset="0,0,0,0">
                  <w:txbxContent>
                    <w:p w14:paraId="29467EA8" w14:textId="330D29A0" w:rsidR="007C3B0D" w:rsidRPr="006879FE" w:rsidRDefault="007C3B0D" w:rsidP="00853044">
                      <w:pPr>
                        <w:pStyle w:val="Descripcin"/>
                        <w:jc w:val="center"/>
                        <w:rPr>
                          <w:lang w:val="ca-ES"/>
                        </w:rPr>
                      </w:pPr>
                      <w:r w:rsidRPr="006879FE">
                        <w:rPr>
                          <w:lang w:val="ca-ES"/>
                        </w:rPr>
                        <w:t xml:space="preserve">Il·lustració </w:t>
                      </w:r>
                      <w:r>
                        <w:rPr>
                          <w:lang w:val="ca-ES"/>
                        </w:rPr>
                        <w:t>1</w:t>
                      </w:r>
                      <w:r w:rsidRPr="006879FE">
                        <w:rPr>
                          <w:lang w:val="ca-ES"/>
                        </w:rPr>
                        <w:t xml:space="preserve">: </w:t>
                      </w:r>
                      <w:r>
                        <w:rPr>
                          <w:lang w:val="ca-ES"/>
                        </w:rPr>
                        <w:t xml:space="preserve">Entorn de treball de </w:t>
                      </w:r>
                      <w:proofErr w:type="spellStart"/>
                      <w:r>
                        <w:rPr>
                          <w:lang w:val="ca-ES"/>
                        </w:rPr>
                        <w:t>l’</w:t>
                      </w:r>
                      <w:r w:rsidRPr="006879FE">
                        <w:rPr>
                          <w:lang w:val="ca-ES"/>
                        </w:rPr>
                        <w:t>App</w:t>
                      </w:r>
                      <w:proofErr w:type="spellEnd"/>
                      <w:r w:rsidRPr="006879FE">
                        <w:rPr>
                          <w:lang w:val="ca-ES"/>
                        </w:rPr>
                        <w:t xml:space="preserve"> Designer.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91C4D" w:rsidRPr="006879FE">
        <w:rPr>
          <w:rFonts w:ascii="Calibri" w:hAnsi="Calibri" w:cs="Calibri"/>
          <w:noProof/>
          <w:lang w:val="ca-ES"/>
        </w:rPr>
        <mc:AlternateContent>
          <mc:Choice Requires="wpg">
            <w:drawing>
              <wp:inline distT="0" distB="0" distL="0" distR="0" wp14:anchorId="4F7F87C0" wp14:editId="294556B5">
                <wp:extent cx="5507990" cy="3314700"/>
                <wp:effectExtent l="0" t="0" r="0" b="0"/>
                <wp:docPr id="6" name="Grupo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7990" cy="3314700"/>
                          <a:chOff x="0" y="0"/>
                          <a:chExt cx="5507990" cy="3314700"/>
                        </a:xfrm>
                      </wpg:grpSpPr>
                      <pic:pic xmlns:pic="http://schemas.openxmlformats.org/drawingml/2006/picture">
                        <pic:nvPicPr>
                          <pic:cNvPr id="8" name="Imagen 8" descr="Imagen que contiene captura de pantalla, monitor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7990" cy="3314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n 4" descr="Interfaz de usuario gráfica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82"/>
                          <a:stretch/>
                        </pic:blipFill>
                        <pic:spPr bwMode="auto">
                          <a:xfrm>
                            <a:off x="1579418" y="803564"/>
                            <a:ext cx="2434590" cy="2110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6sdtdh="http://schemas.microsoft.com/office/word/2020/wordml/sdtdatahash">
            <w:pict>
              <v:group w14:anchorId="67B95AFF" id="Grupo 6" o:spid="_x0000_s1026" style="width:433.7pt;height:261pt;mso-position-horizontal-relative:char;mso-position-vertical-relative:line" coordsize="55079,33147" o:gfxdata="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fw8v/47/L/&#10;9vDy//bw8v/28PL/9vDy//bw8v/28PL/9vDy//bw8v/28PL/9vDy//bw8v/28PL/9vDy//bw8v/2&#10;8PL/9vDy//bw8v/28PL/9vDy//bw8v/28PL/9+/y//fv8v/28PL/9vDy//bw8v/28PL/9vDy//bw&#10;8v/28PL/9vDy//bw8v/28PL/9vDy//bw8v/28PL/9+/y//jv8v/38PL/9vDy//bw8v/28PL/9vDy&#10;//fv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/Hz//fx&#10;8//38fP/9vDy//bw8v/28PL/9vDy//nw8f/28fP/+PDz//Xy8v/58PT/9/D0//Xy7//48u//9fLw&#10;//fw8f/57/L/+O/y//nu8v/47/L/9fDy//Xw8v/28PP/9PHy//bw8v/67fP/9fHx//Xz8P/28fH/&#10;8/Lt//bw9P/57vT/9vDz//Ly7//38PD/9/Dx//ru9P/47/L/9vDy//fx8P/x9PP/9/Hw//bx7f/z&#10;8fD/9+71//bw9P/18fL/9vHx//bw8//18PP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fv8v/47/L/9/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fx8//38fP/9/Hz//bw8v/28PL/9vDy//bw8v/28fT/9vLy//by8f/58PP/+fDz//nz9f/67PD/&#10;9ePr//Xm7v/58PP//fDx//ru8f/47/P/+O/z//jv8//18PL/9fHz//fw8f/z8vP/9fTx//bu4f/1&#10;6tz/+ezj//nx8P/08fD/9fLt//bv+f/47/L/9vHv//fw8P/47vf/8/Hy//vx9f/z9vL/5/Hn/+nw&#10;5P/29O7/+fTw//fv8f/47vT/9fDz//Px8//z8fP/9f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/Pb4//z2+P/28PL/9vDy//fx8//89vj/+/X3//bw8v/28PL/+fP1//34+v/58/X/9vDx&#10;//r09v/99/n//ff5//33+f/99/n/+fP1//nz9f/89vj/9vDy//bw8v/28PL/9vDy//bw8v/69Pb/&#10;/vf5//jy9P/28PL/9vDy//v19//++Pr//ff5//33+f/48vT/9vDy//bw8v/28PL/9/Dy//bx8//9&#10;9vn//Pb4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38fP/9/Hz//fx8//28PL/9vDy//bw8v/28PL/8/L4//rv9f/48PT/+vD1//rz8P/0&#10;vr7/6YCA/+duZ//kdGr/6pKT//jZ3P/58/T/9PHy//Xx9P/47/T/+O/y//fw8P/78PL/+e3g/+/Q&#10;k//1vFn/87hT//C+Yf/v06L/+e/r//jy7f/47/H/+u31//Px9f/08fP/9e/0//r09f/N68r/dsp9&#10;/03AV/9Nv1P/ccl8/8boy//39fH/+O/w//ru8//28PX/9fDz//jv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/Hz//fx8//38fP/9vDy//bw8v/28PL/9vDy//fw9//67/T/+PD1//n0&#10;9f/surX/6GBd//pcV//8XlT//l5U//daWP/hdm//+drY//rx8v/08fP/+O70//nu8v/37/X/+u3i&#10;/+rFdP/3ui3//b4x//2/Lf/8viv/8rk0/+3Lhv/68Ov/9/Dv//ru8f/28PP/9PHy//ry8//Q58v/&#10;R7tX/yXEO/8myT7/Kcc+/x/HQP8+u1P/vei+//T37//67vH/+e70//bw8//57/H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fx8//38fP/9/Hz//bw8v/28PL/9vDy//bw8v/08vX/+fDx&#10;//jy9v/43+P/529t//xgUv//Xlf//V9Y//5eWP/9XVr/9VtX/+eZmP//7vL/+PDy//ju8//57vP/&#10;9/Py//PYo//0uTr//74t//y+Lf/+uy3//rsz//+8LP/yuUD/9d2///jx9P/47/P/+e/v//bx7//x&#10;9PD/a8l3/ybFOP8nyjz/KMg+/yjHQf8sxUb/KsQ+/2LDbf/p9en/9/Dx//fv9P/28PP/9/Dx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38fP/9/Hz//fx8//28PL/9vDy//bw8v/28PL/&#10;+PD3//Xy8P/69Pr/8MbI/+9fVf//XVf//l5U//tiVv/+YFf//l1W//1eVf/ldm7/++bx//by8v/3&#10;8PL/9vDx//jy8P/xx3r/+b0v//y8LP/+uzH//7ww//+7M//8vyf/+roy/+7Qkf/68vX/9fD0//fv&#10;8f/58fH/3e7g/0W9Uv8kyz3/JMk9/yXJPv8lyED/KcdB/yfKP/85v0j/1unZ//jz8//18PX/9+/z&#10;//fv8f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/Hz//fx8//38fP/9vDy//bw8v/2&#10;8PL/9vDy//jx8//18vL/9/b5/+3EvP/zW1X//V5c//1fVf/+XFb//11X//5fV//9YFT/53Bs//fm&#10;7f/y9fL/9fDy//Tx8v/58vL/78Z2//y8Lf/6wCX//7wx//+6M//+vC///L8o//q6Nf/uzI3/+/H1&#10;//Tx9f/67vL/+PHy/9vt1/9AvU//KMdF/yrFRP8lyEP/I8o9/yXKOv8mykH/NL5J/83rzf/88e7/&#10;+e70//bv9P/37/X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/Hz//Ls7v9iXV7/p6Ok/29rbP+Cfn//&#10;e3d4/5eTlP91cXL/+fX2/315ev9JRUb/dHBx/0hERf+CfX//+/X3//fx8/9ybm//g36A//v19//+&#10;+Pr/npqb/1tWWP/z7u///ff5//v19//w7O3/ZmJj/1VRUv90cHH/REFC/5qXmP/9+Pr/dnJz/3l1&#10;dv/n5OX/sKyt/01KS//RzM7/+vT2//v19//Kxcf/RUJE/2lmZ/9mYmP/S0ZI/9nT1f/NyMn/S0hJ&#10;/9nV1v//+/z/X1tc/5+bnP+rp6j/WVVW//Xx8v/n4+T/S0dI/764uv/89vj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fx8//38fP/9/Hz//bw&#10;8v/28PL/9vDy//bw8v/28fX/++/z//vx+f/22dj/62di//ljV//9Xlj//1xY//5eWf/+XFn/+VxW&#10;/+WMh//+7fH/9fHx//bw8f/28PP/+fL2/+/Tl//3uDn//7sx//68Lf/9vC7//rww//+6Lf/2uDv/&#10;9Nmu//jy8//37/T/+O/x//fw8P/t8+j/W8No/yXIPf8qxkP/JMk//yjHP/8pxkX/KMdD/1O/X//j&#10;9OH/+PHw//ju8//67vP/9u/0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fx8//y7O7/Xlha/7Wxsv+e&#10;mpv/OjY3/7eztP+bl5j/dHBx/9/b3P9OSkv/jYmK/7y5uv+JhYb/UExN/+Lc3v/58/X/b2ts/4F7&#10;ff/79ff//vj6/52Zmv9PS0z/s6+w/7eztP/QzM3/ycXG/0lFRv+fm5z/vLi5/3l2d/9gW13/8evt&#10;/3Vwcv9uamv/0MzN/5aTlP9EQkP/zsrL//r09v/79vf/jIiJ/1pWV/+2srP/s6+w/1NPUP+emZr/&#10;0MrM/0dDRP+Lh4j/q6eo/0hERf+9ubr/ramq/0ZCQ/+inp//lpKT/0lFRv/V0NL/+vT2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38fP/9/Hz&#10;//fx8//28PL/9vDy//bw8v/28PL/+e/3//Ty8//08vf//PD3/+uenf/tW1L//l5X//5fVP/+YFL/&#10;/VxX/+VmX//zy8T//fHz//nu8//57/L/+O7z//fx9f/469T/6L5c//q6M//8vy//+78t//y/LP/2&#10;uzH/7MJq//zu3P/08+3/+O75//fw8P/38PD/9fX3/7LfsP8zukL/I8s7/yfKPv8ryED/JMpD/zC6&#10;Q/+n26T/+vT1//Xw9f/28PT/++7x//Xx8f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38fP/8+3v/3p0&#10;dv/Bu73/2tTW/3Fsbv/p5eb/qaSm/5CLjf/Au73/aGRl/+Pe4P///f//3trb/2diZP/Dvb///Pb4&#10;/4mEhf+WkZP/+vT2//z3+f+vq6z/YVxe/2RgYf9gWlz/mJKU/6umqP9ybW//8Ozt///9///Lx8j/&#10;ZmFj/9jR0/+UjpD/Yl5f/2VhYv9rZ2j/qKWm//Xw8f/48vT/8Ors/3hzdf+gm53///z+///6+/+V&#10;kZL/hYGC/8fCxP9QTE3/gHx9/11aWv+Ig4X/9fHz/6aho/9WUlP/fXl6/1tXWP+gnJ3/9/L0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/Hz//fx8//38fP/9vDy//bw8v/28PL/9vDy//bx8//48fP/8/Py//rx8v/96er/6aCi/+lqaf/w&#10;XVn/62Ja/+d2dP/xwb3//vDw//Py8//18Pf/+u7z//Tw8//27/b/+PPx//Xmv//oxG//9LlD//W5&#10;Ov/yuUX/6MZ8//Xp1v/77/X/9u/0//nu9P/z8fP/9vDy//jv9P/y+O7/qd2u/1C+YP8yvEj/NbxE&#10;/0fAW/+d26X/8Pbr//nv8P/77PX/9fHz//fw8P/1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fx8//38fP/9/Hz//bw8v/28PL/9vDy//bw8v/28fP/+PDz//jx8v/38fH/+fL0//zx&#10;8//52dv/8sXI//HNzf/55OT/+/Pz//jv8//18fP/9fDz//fv8v/18PL/9vD1//Xx8v/58u7/++7k&#10;//fixf/z3bn/9+TL//vv6P/38fH/9+/y//bv9f/38PH/9fDz//bw8v/47/L/9fDy//f19f/i8eL/&#10;xebH/8blxf/f8N//9/Xy//jw8f/28PD/+O/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38fP/9/Hz//fx8//28PL/9vDy//bw8v/28PL/9/Hz//fx8//38fP/9/Hz&#10;//fx8//38fP/+fL0//n09v/48/X/9vHz//Xw8f/28PL/9vDy//bw8v/28PL/9vDy//bw8v/28PP/&#10;9vDz//fw8v/58fT/+fH0//jx8//48PD/+O/x//fw8v/28PL/9vDz//bw8v/28PL/9vDy//bw8v/2&#10;8PL/9/Hy//nz9f/49Pb/9/Hz//jv8f/3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jy9P/89vj/9/Hz//bw8v/28PL/9vDy//nz9f/8&#10;9vj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/Hz//fx8//38fP/9vDy//bw8v/28PL/9vDy//fx8//38fP/&#10;9/Hz//fx8//38fP/9vHz//Xw8v/18PL/9fDy//bw8v/28PL/9vDy//bw8v/28PL/9vDy//bw8v/2&#10;8PL/9u/z//bv8//28PP/9vDz//bw8//37/P/+O/z//bw8v/28PL/9vDy//bw8v/28PL/9vDy//bw&#10;8v/28PL/9vDy//jv8v/37/L/9vDy//bw8v/47/P/9/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fx8//38fP/9/Hz//bw8v/28PL/9vDy//bw8v/3&#10;8fP/9/Hz//fx8//38fP/9/Hz//bw8v/38PL/9/Dy//fv8v/47/L/+O/y//fw8v/28PL/9vDy//bw&#10;8v/28PL/9vDy//bw8P/28PH/9fDy//Xx8v/18fL/9+/z//fv9P/28PP/9vDy//bw8v/28PL/9vDy&#10;//bw8v/28PL/9vDy//bw8v/37/L/9vDy//Xw8v/18PP/9fD0//bw8/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19fX/9fX1//X19f/19fX/9fX1//j4+P/9/f3/9/f3&#10;//X19f/4+Pj/9/f3//X19f/19fX/9fX1//X19f/29vb/9fX1//X29f/19fX/9fX1//X19f/19fX/&#10;9PT0//r6+v/39/f/+Pj4//z8/P/39/f/9fX1//b29v/8/Pz/9/f3//X19f/19fX/9fX1//X19f/2&#10;9vb/9fX1//X19f/19fX/9fX1//X19f/19fX/9fX1//X19f/19fX/9fX1//X19f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19fX/9fX1//j4+P/Z2dn/&#10;YWFh/+Li4v/8/Pz/r6+v/76+vv//////+Pj4//X19f/29vb/+vr6//n5+f/19fX/9vb2//f39//1&#10;9fX/9/f3//n5+f/Q0ND/7+/v/7q6uv9lZWX/7+/v//j4+P/p6en/Xl5e/8jIyP/7+/v/+fn5//r6&#10;+v/19fX/9vb2//f39//5+fn/+fn5//X19f/39/f/9vb2//X19f/4+Pj/9fX1//X19f/19fX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fX1//X19f//&#10;////j4+P/yAgIP+goKD//////4yMjP+UlJT/x8fH/+Pj4//6+vr/9PT0/8LCwv/Ly8v/+fn5/+vr&#10;6//k5OT/9/f3/+Tk5P/r6+v/VFRU/62trf+enp7/DAwM/8HBwf//////s7Oz/wcHB/+vr6//////&#10;/9PT0//IyMj/9vb2/+/v7//j4+P/zMzM/9PT0//5+fn/4uLi/+zs7P/19fX/3t7e//Ly8v/19fX/&#10;9fX1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X1&#10;9f/29vb/8PDw/11dXf+zs7P/W1tb//7+/v+QkJD/Pz8//4CAgP9SUlL/4uLi/35+fv90dHT/YmJi&#10;/6Kiov+zs7P/goKC//////9/f3//qqqq/0FBQf+IiIj/nZ2d/05OTv9/f3///////3l5ef9KSkr/&#10;tLS0/7Ozs/9paWn/enp6/4eHh//Ozs7/Pj4+/39/f/9JSUn/zMzM/319ff+4uLj/+fn5/15eXv/o&#10;6Oj/9vb2//X19f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29vb//Pz8/7q6uv9ERET/tra2/zExMf/b29v/kZGR/5WVlf//////goKC/35+fv9fX1//&#10;/v7+/97e3v9XV1f/paWl/3x8fP//////dXV1/8HBwf91dXX/zc3N/5qamv+CgoL/ZmZm/9XV1f9q&#10;amr/dnZ2/6qqqv9TU1P/lJSU/6ysrP9AQED/r6+v/1tbW///////j4+P/5ycnP95eXn/tbW1//n5&#10;+f9UVFT/5+fn//f39//19fX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fX1//7+/v9vb2//aWlp/4+Pj/9VVVX/kZGR/5WVlf+ampr//////4qKiv95&#10;eXn/Y2Nj///////e3t7/VlZW/6ampv99fX3//////2JiYv/AwMD/cHBw/87Ozv+ampr/lJSU/4yM&#10;jP9iYmL/mZmZ/4ODg/+mpqb/SkpK/5iYmP+ysrL/lpaW/7i4uP9ubm7//////5WVlf+enp7/eHh4&#10;/7q6uv/09PT/SEhI/+jo6P/29vb/9fX1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j4+P/f39//S0tL//Dw8P//////1NTU/1FRUf+Kior/Q0ND/5SU&#10;lP9XV1f/29vb/2VlZf+NjY3/bW1t/5SUlP/V1dX/SkpK/4+Pj/8xMTH/xsbG/3t7e/+JiYn/l5eX&#10;/5KSkv/Nzc3/GBgY/9ra2v98fHz/sLCw/5KSkv91dXX/kZGR/3l5ef/Dw8P/a2tr//////+Tk5P/&#10;mpqa/6Kiov9dXV3/f39//zU1Nf/r6+v/9vb2//X19f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29vb/6urq/9XV1f/39/f/9fX1//T09P/R0dH/3d3d&#10;/9DQ0P+srKz/29vb//r6+v/o6Oj/qKio/7q6uv/29vb/+Pj4/8jIyP+ysrL/1dXV/+vr6//j4+P/&#10;wsLC/+Hh4f/g4OD/8/Pz/9DQ0P/29vb/3Nzc/+bm5v/39/f/tra2/6mpqf/u7u7/7e3t/9nZ2f/4&#10;+Pj/4eHh/+Hh4f/09PT/tra2/8DAwP/X19f/8vLy//X19f/19fX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fX1//b29v/5+fn/9fX1//T09P/19fX/&#10;+fn5//j4+P/5+fn//Pz8//j4+P/19fX/9/f3//39/f/7+/v/9vb2//X19f/6+vr/+/v7//n5+f/2&#10;9vb/+Pj4//v7+//4+Pj/9/f3//b29v/6+vr/9fX1//j4+P/39/f/9fX1//v7+//8/Pz/9vb2//b2&#10;9v/4+Pj/9fX1//j4+P/39/f/9vb2//z8/P/6+vr/+fn5//X19f/19fX/9fX1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X19f/19fX/9fX1//X19f/1&#10;9fX/9fX1//X19f/19fX/9fX1//X19f/19fX/9fX1//X19f/19fX/9fX1//X19f/19fX/9fX1//X1&#10;9f/19fX/9fX1//X19f/19fX/9fX1//X19f/19fX/9fX1//X19f/19fX/9fX1//X19f/19fX/9fX1&#10;//X19f/19fX/9fX1//X19f/19fX/9fX1//X19f/19fX/9fX1//X19f/19fX/9fX1//X19f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7/XVte/1ZTVP8RERL/FRQW/zAqK/8FAgT/FxYZ/1lZW/9cXF7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9f&#10;Yf8xMTP/AgIE/wMCBf8qKCv/XFpb/1xbXP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cW17/WVha/yYkJv8FBQf/BAMG/xQSE/9U&#10;UlP/XVxe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e/11bXv9WU1T/ERES/xUUFv8wKiv/BAME/xcXGf9ZWVv/XFxe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fX2H/MTEz/wICBP8DAgX/Kigr/1xaW/9cW1z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XFte/1lYW/8mJCf/BQUH/wQD&#10;Bv8UEhP/VFJT/11cXv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v9dXF7/VlNU/xEREv8VFBb/MCor/wUCBP8XFxn/WVlb/1xc&#10;Xv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paW/9b&#10;W1z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X19h/zExM/8CAgT/BAIF/yooK/9cWlv/XFtc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z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7/XFxe/1VTVP8REBL/FhMW/zIpK/8GAQT/FxYZ&#10;/1lZW/9cXF7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lpc/1tbXf9aWlz/W1td/1paXP9aWlz/VlZY/1ZWWP9a&#10;Wlz/W1td/1tbXf9bWl3/W1pf/1taXv9bW13/W1td/1tbXf9bW13/W1td/1tbXf9bW13/W1td/1tb&#10;XP9bW1r/Wlpb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9fYf8xMTP/AwEE/wQCBf8qKCv/XFpb/1xbXP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b/1tb&#10;W/9aWl3/Wlpd/1paXP9aWlz/WVlb/1VVV/9XV1n/W1td/1tbXf9bW13/W1td/1tbXf9bW13/W1td&#10;/1tbXf9bW13/W1td/1tbXf9bW13/W1td/1tbXf9bW13/W1td/1tbXf9bW13/W1td/1tbXf9bW13/&#10;W1td/1tbXf9bW13/W1td/1tbXf9bW13/W1td/1tbXf9bW13/W1td/1tbXf9bW13/W1td/1tbXf9b&#10;W13/W1td/1tbXf9aWlz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e/1xcXv9VU1T/ERAS/xYTFv8yKSv/&#10;BgEE/xcWGf9ZWVv/XFxe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ZWVv/b29x/9HR0//X19j/1tbX/9bW1//W1tf/0tLT/76+&#10;v/+NjY//XFxd/1hYWv9bW13/W1td/1taXv9bWl7/W1td/1tbXf9bW13/W1td/1tbXf9bW13/Wlpc&#10;/2JiZP/ExMX/2NjY/5iYmf9WVlj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fX2H/MTEz/wMBBP8EAgX/Kigr/1xaW/9cW1z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YWFr/dXV3&#10;/9PT0//W1tf/19fX/9fX2P/W1tf/19fY/9HR0v+2trf/dnZ4/1dXWf9bW13/W1td/1tbXf9bW13/&#10;W1td/1tbXf9bW13/W1td/1tbXf9bW13/W1td/1tbXf9bW13/W1td/1tbXf9bW13/W1td/1tbXf9b&#10;W13/W1td/1tbXf9bW13/W1td/1tbXf9bW13/W1td/1tbXf9bW13/W1td/1tbXf9bW13/W1td/1tb&#10;Xf9bW13/W1td/1hYWv9wcHH/0tLT/9fX2P+BgYP/V1dZ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v9cXF7/VVNU/xEQEv8W&#10;Exb/Mikr/wYBBP8XFhn/WVlb/1xcXv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V1dZ/3Z2eP/8/P3/////////////////////&#10;/////////////////8rKzP9lZWf/WFha/1tbXf9bW13/W1td/1tbXf9bW13/W1td/1tbXf9bW13/&#10;W1td/1paXP9jY2X/6+vs//////+vr7D/VFRW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X19h/zExM/8DAQT/BAIF/yooK/9cWlv/&#10;XFtc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V1dZ/39/gP////////////////////////////////////////////Hx8v9+foD/V1dZ/1tbXf9b&#10;W13/W1td/1tbXf9bW13/W1td/1tbXf9bW13/W1td/1tbXf9bW13/W1td/1tbXf9bW13/W1td/1tb&#10;Xf9bW13/W1td/1tbXf9bW13/Wlpc/1tbXf9bW13/W1td/1tbXf9bW13/W1td/1tbXf9bW13/W1td&#10;/1tbXf9bW13/W1td/1tbXf9XV1n/d3d5//7+/v//////j4+Q/1VVV/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7/XFxe/1VT&#10;VP8REBL/FhMW/zIpK/8GAQT/FxYZ/1lZW/9cXF7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dXWf91dXf/9/f4///////Y2Nj/&#10;qKip/6ysrv+8vL3/7u7u////////////wcHC/1hYWv9bW13/W1td/1tbXf9WVlj/VlZY/1dXWf9U&#10;VFb/WFha/1tbXf9aWlz/Y2Nl/+jo6P//////ra2u/1RUVv9bW13/Wlpc/1ZWWP9VVVf/V1dZ/1VV&#10;V/9VVVf/Wlpc/1tbXf9WVlj/VVVX/1ZWWP9bW13/W1td/1xcXv9YWFr/VFRW/1VVV/9aWlz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9fYf8xMTP/AwEE/wQCBf8q&#10;KCv/XFpb/1xbXP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e&#10;/1xcXv9VU1T/ERAS/xYTFv8yKSv/BgEE/xcWGf9ZWVv/XFxe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XV1n/dnZ2//b29v//&#10;////srKy/05OUP9TU1X/U1NV/3Fxc//k5OT///////v7+/97e33/V1dZ/1lZW/9ZWVr/iYmK/7e3&#10;uP/BwcL/p6eo/3Bwcv9XV1j/Wlpc/2NjZf/o6Oj//////62trv9UVFb/WFha/2BgYv+QkJL/tbW2&#10;/8PDxP+5ubr/lpaX/2JiZP9ZWVv/kJCS/6Gho/+OjpH/Wlpc/1tbXf9YWFr/eHh6/6Kio/+cnJ7/&#10;ZGRm/1paXP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fX2H/MTEz/wMB&#10;BP8EAgX/Kigr/1xaW/9cW1z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v9cXF7/VVNU/xEQEv8WExb/Mikr/wYBBP8XFhn/WVlb/1xcXv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V1dZ/3V1&#10;d//4+Pj//////7a2tv9VVVf/W1td/1tbXf9TU1X/mJia////////////p6eo/1NTVf9hYWL/vr6+&#10;///////////////////////u7u7/hYWG/1VVV/9jY2X/6Ojo//////+tra3/UlJU/2dnaf/T09X/&#10;///////////z8/T////////////U1NT/X19g/7a2uP//////9PT1/2lpa/9ZWVv/VlZY/8TExP//&#10;////4ODi/15eYP9aWlz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X19h&#10;/zExM/8DAQT/BAIF/yooK/9cWlv/XFtc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7/XFxe/1VTVP8REBL/FhMW/zIpK/8GAQT/FxYZ/1lZW/9cXF7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dXWf91dXf/+Pj4//////+2trb/VVVX/1tbXf9bW13/WFha/3V1dv/7+/v//////729v/9PT1H/&#10;sLCw///////p6en/kZGR/319ff/ExMT//////+jo6v9kZGb/YmJk/+jo6P//////ra2u/05OUP+v&#10;r7D///////Pz8/+Dg4P/YWFj/5mZmf/9/f3//////4eHif91dXf/+vr7//////+Tk5X/U1NV/2Zm&#10;aP/s7Ov//////6Ojpf9VVVf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9fYf8xMTP/AwEE/wQCBf8qKCv/XFpb/1xbXP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dXWf9+fn///Pz8///////ExMT/hoaH/4qKi/+M&#10;jI7/tbW2//v7+//9/f3/nJyc/1RUVv9mZmj/5+fn///////FxcX/f3+B/46OkP/q6uv//////7Gx&#10;sv9QUFL/ubm5///////m5uf/YWFj/1RUVv+ysrT//////9ra3P9WVlj/j4+P///////29vb/oaGi&#10;/3p6fP+tra///f39//r6+/99fX//VVVX/9TU1f///////Pz8//f39//Lysv/rayv/3t7fP/4+Pj/&#10;/v7+//f39/+enqD/gYGD/8rKy////////f39/4SEhP9WVlj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e/1xcXv9VU1T/ERAS/xYTFv8yKSv/BgEE/xcWGf9ZWVv/XFxe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XV1n/dXV3//j4+P//////tra2/1VVV/9bW13/W1td/1lZW/9tbW//9fX1//////+/&#10;v8H/YGBi/+zs7f//////oKCg/1xcXf9fX1//dXV1//Ly8v//////kpKU/15eYP/o6Oj//////62t&#10;rv9SUlT/enp8/4iIif95eXr/VVVV/1xcXv+SkpL//f39//////+SkpT/VVVX/9fX2P//////x8fI&#10;/1FRU/+Li43///////T09f9wcHL/WFha/1xcXv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fX2H/MTEz/wMBBP8EAgX/Kigr/1xaW/9cW1z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XV1n/fn5///z8/P//////////////&#10;///////////////////+/v7/r6+v/1ZWV/9VVVf/mZma///////s7Oz/b29v/2BgYf9cXF//qamq&#10;///////q6uv/YGBj/4KCg//9/f3//f39/4GBgv9aWlz/39/g//////+npqn/U1NV/9LS0v//////&#10;wcHB/15eX/9hYWP/ZGRm/9vb3f//////t7e5/1RUVv/U1NX///////j4+P+IiIj/VVRX/1JSVf93&#10;d3f/+fn5//////+tra3/UVFT/1RUVv9mZmj/7Ozs//////+3t7f/VVVX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v9cXF7/VVNU/xEQEv8WExb/Mikr/wYBBP8XFhn/&#10;WVlb/1xcXv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V1dZ/3V1d//4+Pj//////7a2tv9VVVf/W1td/1tbXf9YWFr/dHR2//r6&#10;+v//////sLCy/3V1d//8/Pz///////Pz9P/y8vP/8vLz//Ly8v///////////7KytP9dXV//6Ojo&#10;//////+tra3/U1NV/1dXWf+CgoP/tbW1/9jY1//q6uv//f39//7+/v//////k5OU/09PUf+fn6H/&#10;//////Dw8f9kZGb/urq7///////Kysv/V1dZ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X19h/zExM/8DAQT/BAIF/yooK/9cWlv/XFtc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V1dZ/35+f//8/Pz/////&#10;/+Dg4P/AwMD/wsLC/8fHyP/u7u7//////+zs7P99fX3/UVFT/7e3uP//////+vr6//Ly8v/z8/P/&#10;8vLz//b29////////////3V1d/9dXV7/4+Pj//////+tra7/dHR2//v7/P/5+fr/dXV4/2BgYv/o&#10;6Oj///////b29f/y8vL/8vLz//Hx8v/8/P3//////9nZ2/9XV1r/1NTV///////W1tb/WVlZ/1pa&#10;XP9YWFv/d3d3//r6+v//////iIiI/1ZWWP9bW13/WFhZ/8/Pz///////zc3O/1hYWv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7/XFxe/1VTVP8REBL/FhMW/zIpK/8G&#10;AQT/FxYZ/1lZW/9cXF7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dXWf91dXf/+Pj4//////+2trb/VFRW/1paXP9ZWVv/UVFT&#10;/6ioqv///////////4+Pkf92dnj//Pz8///////MzM7/uLi5/7q6u/+6urz/s7O0/7S0tf+MjI7/&#10;YGBi/+fn6P//////ra2u/09PUf+hoaP////////////S0tL/ra2u/56env/29vb//////5OTlf9T&#10;U1X/bW1v//Ly9P//////mpqd/+Li5P//////kZGS/1VVV/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9fYf8xMTP/AwEE/wQCBf8qKCv/XFpb/1xbXP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dXWf9+fn//&#10;/Pz8//////+pqar/Tk5P/1RUVv9UVFb/fn6A//b29v//////vr6//1BQUv+3t7j///////Hx8f+6&#10;urv/urq7/7q6vP+3t7j/srKy/7Kys/9tbW//UlJU/7S0tP//////2NjZ/6mpqv//////2NjZ/1pZ&#10;XP9kY2X/6Ojo///////Z2dn/uLi5/7q6vP+7u73/tLS2/7OztP+hoaP/WVlb/9TU1f//////xsbG&#10;/1dXWf9bW13/WFhb/3d3d//6+vr//////4iIiP9VVVf/Wlpd/1hYWv/Pz8///////83Nzf9YWFr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e/1xcXv9VU1T/ERAS/xYT&#10;Fv8yKSv/BgEE/xcWGf9ZWVv/XFxe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XV1n/dXV3//j4+P//////uLi4/1paW/9gYGH/&#10;Y2Nk/5WVlv/19fb//////+zs7f9mZmj/ZWVn/+7u7///////m5uc/0lJSv9OTlD/UVFS/4KCg/+O&#10;jo//aWlq/2JiY//n5+j//////6ysrP9YWFn/4ODh//////+8vLz/UVFR/01NTv90dHX/+vr6////&#10;//+Tk5P/VVVW/1dXWf/Fxcb//////+np6v/8/Pz/6+vr/2ZmZ/9aWlz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fX2H/MTEz/wMBBP8EAgX/Kigr/1xaW/9c&#10;W1z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v9cXF7/VVNU&#10;/xEQEv8WExb/Mikr/wYBBP8XFhn/WVlb/1xcXv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V1dZ/3V1d//4+Pj///////Hx8f/g&#10;4OD/4eHh/+vr6/////////////z8/f+VlZb/VVVX/1ZWWP+srK7//////+/v7/+bm5r/goKC/7Ky&#10;sv//////+Pj4/25ubv9hYWH/6Ojo//////+srKz/V1dX/+Dg3///////zs7O/2xsbP9ubm7/yMjI&#10;////////////lJSU/1VVVv9WVlj/jIyO//7+/////////////7m5uv9VVVf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X19h/zExM/8DAQT/BAIF/yoo&#10;K/9cWlv/XFtc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7/&#10;XFxe/1VTVP8REBL/FhMW/zIpK/8GAQT/FxYZ/1lZW/9cXF7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dXWf93d3j//v7/////&#10;/////////////////////////v7+/+Xl5P+SkpP/WFha/1tbXf9aWlz/YWFj/8jIyf//////////&#10;////////////8/P0/46Ojv9VVVb/Y2Nj/+7u7v//////sbGx/05OT/+hoaH//v7+///////7+/v/&#10;+vr6/+rq6v/7+/v//////6Ojo/9UVFb/WVlb/2JiZP/l5eb///////39/f+BgYL/VlZY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9fYf8xMTP/AwEE&#10;/wQCBf8qKCv/XFpb/1xbXP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e/1xcXv9VU1T/ERAS/xYTFv8yKSv/BgEE/xcWGf9ZWVv/XFxe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ZWVv/ZWVn&#10;/5aWmP+ZmZr/mJiZ/5mZmv+ZmZr/lZWW/4ODhP9jY2T/VlZX/1tbXf9bW13/W1td/1lZW/9cXF7/&#10;ioqM/7Cwsf+3t7n/oqKj/3Fxc/9XV1n/Wlpc/15eYP+QkJL/mZma/3p6e/9YWFr/Wlpc/4iIiv+x&#10;sbP/s7O1/5iYmv9paWv/jY2O/5mZmv98fH7/WFha/1RUVv9VVVf/1tbW///////e3t7/XV1f/1pa&#10;XP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fX2H/&#10;MTEz/wMBBP8EAgX/Kigr/1xaW/9cW1z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v9cXF7/VVNU/xEQEv8WExb/Mikr/wYBBP8XFhn/WVlb/1xcXv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paXP9VVVf/VFRW/1RUVv9UVFb/VFRW/1VVV/9WVln/Wlpc/1tbXf9bW13/W1td/1tbXf9b&#10;W13/W1td/1ZWWP9VVVf/VVVX/1VVV/9YWFr/W1td/1tbXf9bW13/VVVX/1RUVv9YWFr/W1td/1tb&#10;Xf9XV1n/VVVX/1VVV/9VVVf/WVlb/1ZWWP9UVFb/VlZY/2dnaf+vr7H/xMTF//r6+v//////pKSk&#10;/1RUVv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X19h/zExM/8DAQT/BAIF/yooK/9cWlv/XFtc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paXP9UVFb/VFRW/1hYWv9bW13/W1td/1tb&#10;Xf9bW13/WFha/1RUVv9UVFb/Wlpc/1tbXf9cXF7/WFha/1VVV/9VVVf/VVVX/1ZWWP9aWlz/W1td&#10;/1tbXf9bW17/W1pf/1lZW/9UVFb/VFRW/1dXWf9bW13/W1td/1tbXf9bW13/W1td/1dXWf9VVVf/&#10;VVVX/1VVV/9XV1n/W1td/1tbXf9bW13/VlZY/1RUVv9XV1n/W1td/1tbXf9bW13/Wlpc/1RUVv9U&#10;VFb/WVlb/1ZWWP9VVVf/VFRX/1ZWWP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7/XFxe/1VTVP8REBL/FhMW/zIpK/8GAQT/FxYZ/1lZW/9cXF7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pe/1tbXf9bW13/W1td/1tbXf9bW13/W1td/1tbXf9bW13/W1td/1tbXf9bW13/W1td/1tb&#10;Xf9bW13/W1td/1tbXf9bW13/W1td/1tbXf9bW13/W1td/1tbXf9bW13/W1td/1tbXf9bW13/W1td&#10;/1tbXf9bW13/W1td/1tbXf9cXF7/W1td/1tbXf9bW13/W1td/1lZW/9vb3D/////////////////&#10;19fX/2RkZP9ZWVv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9fYf8xMTP/AwEE/wQCBf8qKCv/XFpb/1xbXP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aWlz/W1td/1tbXf9bW13/&#10;W1td/1tbXf9bW13/W1pe/1taX/9bW13/W1td/1tbXf9bW13/W1td/1taXv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e/1xcXv9VU1T/ERAS/xYTFv8yKSv/BgEE/xcWGf9Z&#10;WVv/XFxe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aWlz/YmJk/5qanP+k&#10;pKX/kJCS/2NjZf9ZWVr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fX2H/MTEz/wMBBP8EAgX/Kigr/1xaW/9cW1z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v9cXF7/VVNU/xEQEv8WExb/Mikr/wYB&#10;BP8XFhn/WVlb/1xcXv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UVFb/VFRW/1ZWWP9aWlz/W1te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X19h/zExM/8DAQT/BAIF/yooK/9cWlv/XFtc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cXv9aWFn/KCQl/wUFB/8EAwb/FBIT/1RSU/9dXF7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hYWv9XV1r/Wlpc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7/XFxe/1VTVP8REBL/FhMW&#10;/zIpK/8GAQT/FxYZ/1lZW/9cXF7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9fYf8xMTP/AwEE/wQCBf8qKCv/XFpb/1xb&#10;XP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XF7/WlhZ/ygkJf8FBQf/BAMG/xQSE/9UUlP/XVxe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e/1xcXv9VU1T/&#10;ERAS/xYTFv8yKSv/BgEE/xcWGf9ZWVv/XFxe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fX2H/MTEz/wMBBP8EAgX/Kigr&#10;/1xaW/9cW1z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xe/1pYWf8oJCX/BQUH/wQDBv8UEhP/VFJT/11cXv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v9c&#10;XF7/VVNU/xEQEv8WExb/Mikr/wYBBP8XFhn/WVlb/1xcXv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X19h/zExM/8DAQT/&#10;BAIF/yooK/9cWlv/XFtc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cXv9aWFn/KCQl/wUFB/8EAwb/FBIT/1RSU/9dXF7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7/XFxe/1VTVP8REBL/FhMW/zIpK/8GAQT/FxYZ/1lZW/9cXF7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9fYf8x&#10;MTP/AwEE/wQCBf8qKCv/XFpb/1xbXP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XF7/WlhZ/ygkJf8FBQf/BAMG/xQSE/9UUlP/&#10;XVxe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e/1xcXv9VU1T/ERAS/xYTFv8yKSv/BgEE/xcWGf9ZWVv/XFxe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fX2H/MTEz/wMBBP8EAgX/Kigr/1xaW/9cW1z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xe/1pYWf8oJCX/BQUH/wQDBv8U&#10;EhP/VFJT/11cXv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cXv9aWFn/KCQl/wUF&#10;B/8EAwb/FBIT/1RSU/9dXF7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XF7/WlhZ&#10;/ygkJf8FBQf/BAMG/xQSE/9UUlP/XVxe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xe/1pYWf8oJCX/BQUH/wQDBv8UEhP/VFJT/11cXv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cXv9aWFn/KCQl/wUFB/8EAwb/FBIT/1RSU/9dXF7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XF7/WlhZ/ygkJf8FBQf/BAMG/xQSE/9UUlP/XVxe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xe/1pYWf8oJCX/BQUH/wQDBv8UEhP/VFJT/11cXv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cXv9aWFn/KCQl/wUFB/8EAwb/FBIT/1RSU/9d&#10;XF7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XF7/WlhZ/ygkJf8FBQf/BAMG/xQS&#10;E/9UUlP/XVxe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xe/1pYWf8oJCX/BQUH&#10;/wQDBv8UEhP/VFJT/11cXv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v9cXF7/VVNU/xEQEv8WExb/Mikr/wYBBP8XFhn/WVlb&#10;/1xcXv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Xl5g/1tbXf9YWFr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cXv9aWFn/&#10;KCQl/wUFB/8EAwb/FBIT/1RSU/9dXF7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7/XFxe/1VTVP8REBL/FhMW/zIpK/8GAQT/&#10;FxYZ/1lZW/9cXF7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paXP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lpc/1paXP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9fYf8xMTP/AwEE/wQCBf8qKCv/XFpb/1xbXP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XF7/WlhZ/ygkJf8FBQf/BAMG/xQSE/9UUlP/XVxe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e/1xcXv9VU1T/ERAS/xYTFv8y&#10;KSv/BgEE/xcWGf9ZWVv/XFxe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fX2H/MTEz/wMBBP8EAgX/Kigr/1xaW/9cW1z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xe/1pYWf8oJCX/BQUH/wQDBv8UEhP/VFJT/11cXv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v9cXF7/VVNU/xEQ&#10;Ev8WExb/Mikr/wYBBP8XFhn/WVlb/1xcXv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X19h/zExM/8DAQT/BAIF/yooK/9c&#10;Wlv/XFtc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cXv9aWFn/KCQl/wUFB/8EAwb/FBIT/1RSU/9dXF7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7/XFxe&#10;/1VTVP8REBL/FhMW/zIpK/8GAQT/FxYZ/1lZW/9cXF7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9fYf8xMTP/AwEE/wQC&#10;Bf8qKCv/XFpb/1xbXP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XF7/WlhZ/ygkJf8FBQf/BAMG/xQSE/9UUlP/XVxe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e/1xcXv9VU1T/ERAS/xYTFv8yKSv/BgEE/xcWGf9ZWVv/XFxe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lpc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fX2H/MTEz&#10;/wMBBP8EAgX/Kigr/1xaW/9cW1z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xe/1pYWf8oJCX/BQUH/wQDBv8UEhP/VFJT/11c&#10;Xv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v9cXF7/VVNU/xEQEv8WExb/Mikr/wYBBP8XFhn/WVlb/1xcXv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ZWVv/Wlpc/2dnaf9aWlz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X19h/zExM/8DAQT/BAIF/yooK/9cWlv/XFtc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lpc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cXv9aWFn/KCQl/wUFB/8EAwb/FBIT&#10;/1RSU/9dXF7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7/XFxe/1VTVP8REBL/FhMW/zIpK/8GAQT/FxYZ/1lZW/9cXF7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aWlz/Z2dp/6amqP+1tbf/VVVX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9fYf8xMTP/AwEE/wQCBf8qKCv/XFpb/1xbXP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Vlb/1dXWf9ZWVv/VlZY/1tbXf9bW13/XFxe&#10;/1paXP9XV1n/WFha/1paXP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XF7/WlhZ/ygkJf8FBQf/&#10;BAMG/xQSE/9UUlP/XVxe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e/1xcXv9VU1T/ERAS/xYTFv8yKSv/BgEE/xcWGf9ZWVv/&#10;XFxe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Fha/4qKjP/Hx8n/uLi6/1RUV/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fX2H/MTEz/wMBBP8EAgX/Kigr/1xaW/9cW1z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lpc/2JiZP+qqqz/vb2//5OTlf9ZWVv/&#10;W1td/1hYWv9xcXP/urq8/7W1tv+bm53/Wlpc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xe/1pYWf8o&#10;JCX/BQUH/wQDBv8UEhP/VFJT/11cXv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v9cXF7/VVNU/xEQEv8WExb/Mikr/wYBBP8X&#10;Fhn/WVlb/1xcXv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UVFb/eHh6/7S0tv9V&#10;VVj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X19h/zExM/8DAQT/BAIF/yooK/9cWlv/XFtc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VVV/+jo6T/p6ep/2RkZv/L&#10;y8z/cnJ0/1lZW/9VVVf/kpKU/5ycnv9kZGb/Y2Nl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c&#10;Xv9aWFn/KCQl/wUFB/8EAwb/FBIT/1RSU/9dXF7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7/XFxe/1VTVP8REBL/FhMW/zIp&#10;K/8GAQT/FxYZ/1lZW/9cXF7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Fha/319&#10;f/+0tLb/VVVY/1tbXf9bW13/W1td/1tbXf9bW13/W1td/1tbXf9bW13/W1td/1tbXf9bW13/W1td&#10;/1tbXf9bW13/W1td/1tbXf9bW13/W1td/1tbXf9bW13/W1td/1dXWf9bW13/W1td/1tbXf9bW13/&#10;Wlpc/1ZWWP9WVlj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9fYf8xMTP/AwEE/wQCBf8qKCv/XFpb/1xbXP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ZWVv/dXV3/2Fh&#10;ZP9dXV//ysrL/29vcP9ZWVv/VFRW/7Cwsf/CwsT/u7u9/4eHif9XV1n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XF7/WlhZ/ygkJf8FBQf/BAMG/xQSE/9UUlP/XVxe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e/1xcXv9VU1T/ERAS&#10;/xYTFv8yKSv/BgEE/xcWGf9ZWVv/XFxe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dXWf9+foD/t7e5/1VVV/9bW13/W1td/1tbXf9bW13/W1td/1tbXf9bW13/W1td/1tbXf9bW13/&#10;W1td/1tbXf9bW13/W1td/1tbXf9bW13/W1td/1tbXf9bW13/WFha/1hYWv97e33/XFxe/1tbXf9b&#10;W13/Wlpc/2JiZP+QkJH/iIiK/1xcXv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fX2H/MTEz/wMBBP8EAgX/Kigr/1xa&#10;W/9cW1z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RUVv90dHb/wMDC/5KSlP9XV1n/Wlpc/1lZW/98fH7/c3N1/3Nzdf/Ly83/ZmZo/1paXP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xe/1pYWf8oJCX/BQUH/wQDBv8UEhP/VFJT/11cXv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v9cXF7/&#10;VVNU/xEQEv8WExb/Mikr/wYBBP8XFhn/WVlb/1xcXv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ZWVv/cnJ0/5iYmv9YWFr/Wlpc/1tbXf9bW13/Wlpc/1tbXf9bW13/W1td/1tbXf9b&#10;W13/W1td/1tbXf9bW13/W1td/1tbXf9bW13/W1td/1tbXf9cXF7/WVlb/21tb/+vr7H/19fZ/1tb&#10;Xf9bW13/W1td/1paXP+3t7n/pKSl/7m5u/+fn6H/VlZY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X19h/zExM/8DAQT/BAIF&#10;/yooK/9cWlv/XFtc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hYWv97e33/vLy+/3Bwcv9RUVP/W1td/19fYf9eXmD/jo6Q/19fYf9WVlj/yMjJ/25ucP9Z&#10;WVv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cXv9aWFn/KCQl/wUFB/8EAwb/FBIT/1RSU/9dXF7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7/XFxe/1VTVP8REBL/FhMW/zIpK/8GAQT/FxYZ/1lZW/9cXF7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XFxe/1paXP9YWFr/W1td/2dnaf9eXmD/W1td/1tbXf9bW13/W1td/1pa&#10;XP9bW13/W1td/1tbXf9bW13/W1td/1tbXf9bW13/W1td/1tbXf9bW13/W1td/1lZW/9wcHL/m5ud&#10;/8zMzf9bW13/W1td/1paXP9gYGL/kZGT/1lZW/+RkZP/qamq/1VVV/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9fYf8xMTP/&#10;AwEE/wQCBf8qKCv/XFpb/1xbXP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WVlj/tbW3/8XFx/+rq63/rKyu/2FhY/+qqqz/gYGD/5mZm/+9vcD/tbW3/6io&#10;qv9ZWVv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XF7/WlhZ/ygkJf8FBQf/BAMG/xQSE/9UUlP/XVxe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e/1xcXv9VU1T/ERAS/xYTFv8yKSv/BgEE/xcWGf9ZWVv/XFxe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2dnaf9wcHH/cnJ0/3Fxc/9dXV//Z2dp/2FhY/9YWFr/cXFz&#10;/3Nzdf9ZWVv/W1td/1tbXf9bW13/W1td/1tbXf9bW13/WFha/1tbXf9bW13/W1td/1tbXf9ZWVv/&#10;W1td/1tbXf9bW13/W1td/1tbXf9bW13/W1td/1tbXf9bW13/W1td/1tbXf9bW13/W1td/1tbXf9b&#10;W13/WFha/1dXWf9aWlz/W1td/1tbXf9bW13/Wlpc/1dXWf9XV1n/WFha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xe/1pYWf8oJCX/BQUH/wQDBv8UEhP/&#10;VFJT/11cXv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aWlz/WVlb/1lZW/9ZWVv/W1td/1paXP9aWlz/&#10;W1td/1lZW/9YWFr/Wlpc/2RkZv+EhIb/W1td/1tbXf9aWlz/YGBi/3l5e/9cXF7/W1td/1tbXf9f&#10;X2H/aWlr/1tbXf9bW13/W1td/1tbXf9bW13/W1td/1tbXf9bW13/W1td/1tbXf9bW13/W1td/1tb&#10;Xf9bW13/Wlpc/319f/+Ghoj/X19h/1paXP9bW13/Wlpc/2VlZ/+CgoT/hYWG/3JydP9ZWVv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cXv9aWFn/KCQl/wUFB/8E&#10;Awb/FBIT/1RSU/9dXF7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paXP9eXmD/l5eZ/2ZmaP9aWlz/Wlpc/2FhY/+Tk5X/X19h/1tb&#10;Xf9ZWVv/b29x/4qKjP9ZWVv/W1td/1tbXf9cXF7/XFxe/1tbXf9bW13/W1td/1tbXf9bW13/W1td&#10;/1tbXf9bW13/VlZY/5iYmv+6urz/sLCy/7Oztf9YWFr/W1td/1RUV/+bm53/tra4/5ycnf+EhIb/&#10;WFha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paXP9bW13/WFha/4qKjP99fX//WFha/1paXP9eXmD/hISG&#10;/19fYf9bW13/WFha/3l5e/9+foD/WFha/1tbXf9ZWVv/gICC/3Fxc/9ZWVv/W1td/1tbXf9bW13/&#10;W1td/1tbXf9bW13/W1td/1hYWv+Xl5j/Z2dp/2trbv/BwcP/W1td/1tbXf9XV1n/sbGy/5WVl/97&#10;e33/WVlb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aWlz/amps/4KChP9ZWVv/XFxe/1lZW/9vb3H/c3N1/1dXWf9YWFr/&#10;WFha/1hYWv9ZWVv/WVlb/1lYWv9eXmD/XV1f/1paXP9aWlz/YmJk/5WUlv9hYWP/Wlpc/1tbXf9a&#10;Wlz/WVlb/1tbXf9bW13/W1td/1tbXf9bW13/U1NV/3JydP/Q0NH/qqqs/1dXWf9bW13/Wlpc/7S0&#10;tf+jo6X/uLi6/6urrf9YWFr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xcXv+RkZP/b29x/1lZW/9ZWVv/V1ha/11eYP9s&#10;bW//e3t9/4iIiv+RkZP/k5SW/5KTlf+LjI7/fX6A/3Bxc/9hYmT/WVlb/11eYP9sbG7/Wlpc/1tb&#10;Xf9aWlz/aGhq/3JydP9ZWVv/W1td/1tbXf9bW13/XFxe/3h4ev9bW13/YWFi/8bGyP9ubnD/VFRW&#10;/11dX/9paWv/UlJU/15eYf/Ly8z/YWFj/1paXP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xcXv9dXV//Wlpc/1tbXf9aWlz/Z2dp/2VlZ/9ZWVv/bW5w/4uM&#10;jv+nqav/tre5/7y9v/++v8H/v8DC/7/Awv+/wML/vr/B/72+wP+5urz/ra6w/5OUlv9zdHb/W1xe&#10;/1hZW/9aWlz/X19h/5KSlP9ycnT/WVlb/1tbXf9bW13/Wlpc/1lZW/+8vL7/kpKU/3l5e//Jycr/&#10;a2tt/46OkP9nZ2r/vr7A/4CAgv+Pj5H/vb2+/1tbXf9aWlz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paXP9lZWf/jo6Q/2JiZP9aWlz/Wlpc/1dXWf9paWv/lZWX&#10;/7W2uP+/wML/vr/B/72+wP+8vb//vL2//7y9v/+8vb//vL2//7y9v/+8vb//vb7A/76/wf+/wML/&#10;uru9/5+gov9zdHb/WVlb/2ZmaP96enz/WFha/1tbXf9bW13/WVlb/11dX/9ZWVv/a2tt/6qqq/+w&#10;sLL/fHx+/1tbXf+ioqP/ZGRm/3d3ef+vr7H/p6ep/2pqbP9ZWVv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Vlb/3p6fP+IiIr/WVlb/1xcXv+CgoT/&#10;sbGz/7/Awv+9vsD/vL2//7y9v/+8vb//vL2//7y9v/+8vb//vL2//7y9v/+8vb//vL2//7y9v/+8&#10;vb//vL2//72+wP+/wML/t7i6/4+Qkv9gYWP/V1dZ/1tbXf9bW13/WFha/29vcf+Li43/Xl5g/1lZ&#10;W/9VVVf/VlZY/1hYWv9bW13/VVVY/1paXP9YWFr/VVVX/1ZWWP9ZWVv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fX2H/MTEz/wMBBP8EAgX/Kigr/1xaW/9cW1z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aWlz/W1td/1paXP9aWlz/X19h/19fYf+S&#10;kpT/vL2//76/wf+8vb//vL2//7y9v/+8vb//vL2//7y9v/+8vb//vL2//7y9v/+8vb//vL2//7y9&#10;v/+8vb//vL2//7y9v/+8vb//vL2//72+wP++v8H/oKGj/2dnaf9ZWVv/W1td/3x8fv+cnJ7/bGxu&#10;/1paXP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X19h/zExM/8DAQT/BAIF/yooK/9cWlv/XFtc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paXP9hYWP/aGhq/1hYWv9bW13/WVlb/15e&#10;YP+YmJr/vr/B/72+wP+8vb//vL2//7y9v/+8vb//vL2//7y9v/+8vb//vL2//7y9v/+9vsD/vb7A&#10;/7y9v/+8vb//vL2//7y9v/+8vb//vL2//7y9v/+8vb//vL2//7/Awv+mp6n/aGhq/11dX/+JiYv/&#10;ZWVn/1hYWv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9fYf8xMTP/AwEE/wQCBf8qKCv/XFpb/1xbXP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aWlz/ZmZo/5SUlv98fH7/Wlpc&#10;/1xcXv+SkpT/v7/B/72+wP+8vb//vL2//7y9v/+8vb//vL2//7y9v/+9vsD/u7y+/7i5u/+2t7n/&#10;tLW3/7a3uf+5urz/u7y+/7y9v/+8vb//vL2//7y9v/+8vb//vL2//7y9v/+8vb//v8DC/6Skpv9j&#10;ZGb/WFha/1paXP9bW13/W1td/1lZW/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XF7/&#10;WlhZ/ygkJf8FBQf/BAMG/xQSE/9UUlP/XVxe/1tbXf9bW13/W1td/1tbXf9bW13/W1td/1tbXf9b&#10;W13/W1td/1tbXf9bW13/W1td/1tbXf9bW13/W1td/1tbXf9bW13/W1td/1tbXf9bW13/W1td/1tb&#10;Xf9bW13/W1td/1tbXf9bW13/W1td/1tbXf9aWlz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fX2H/MTEz/wMBBP8EAgX/Kigr/1xaW/9cW1z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paXP9hYWP/&#10;dnZ4/1paXP+EhIb/vb7A/72+wP+9vsD/vL2//7y9v/+8vb//vL2//72+wP+5urz/tLW3/7y9v//I&#10;ycv/1NTW/9XV1//X19n/09PV/8bGyP+5urz/t7i6/7y9v/+8vb//vL2//7y9v/+8vb//vL2//7y9&#10;v/+/wcP/mJmb/1xcXv9aWlz/WVlb/1xcXv9lZWf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xe/1pYWf8oJCX/BQUH/wQDBv8UEhP/VFJT/11cXv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X19h/zExM/8DAQT/BAIF/yooK/9cWlv/&#10;XFtc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YWFr/&#10;W1td/1tbXf9bW13/W1td/1paXP9WVlj/VlZY/1dXWf9bW13/W1td/1tbXf9bW13/W1td/1tbXf9b&#10;W13/Wlpc/1ZWWP9tbW//tbW3/76/wf+8vb//vL2//7y9v/+8vb//vL2//7y9v/+ztLb/vr/B/9fY&#10;2v/f4OL/3d3f/9ra3P/Y2Nr/2Nnb/9vb3f/f4OL/3t/h/8jJy/+ztLb/uru9/72+wP+8vb//vL2/&#10;/7y9v/+8vb//vb7A/72+wP+AgIL/V1dZ/2xsbv+RkZP/g4OF/1paXP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cXv9aWFn/KCQl/wUFB/8EAwb/FBIT/1RSU/9dXF7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9fYf8xMTP/AwEE/wQCBf8q&#10;KCv/XFpb/1xbXP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paXP9U&#10;VFb/d3d5/2FhY/9aWlz/W1td/1paXP9iYmT/ioqM/46Oj/9+foD/Wlpc/1tbXf9bW13/W1td/11d&#10;X/9bW13/WFha/1paXP9aW13/m5ye/7/Bw/+8vb//vL2//7y9v/+8vb//vL2//7y9v/+0tbf/zs/R&#10;/97f4f/U1df/0NHT/9DR0//Q0dP/0dLU/9DR0//Q0dP/0NHT/9LT1f/c3d//2drc/7m6vP+5urz/&#10;vL2//7y9v/+8vb//vL2//7y9v/++v8H/rq+x/2RkZv9qamz/bm5w/1paXP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XF7/WlhZ/ygkJf8FBQf/BAMG/xQSE/9UUlP/XVxe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fX2H/MTEz/wMB&#10;BP8EAgX/Kigr/1xaW/9cW1z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pa&#10;XP9lZWf/nJye/+Pj5P9paWv/WVlb/1tbXf9WVlj/ioqL/7y8vf+SkpP/hoaI/1paXP9bW13/W1td&#10;/1lZW/9xcXP/kZGT/3d3ef9ZWVv/cnN1/7q7vf+9vsD/vL2//7y9v/+8vb//vL2//7y9v/+ztLb/&#10;09TW/9na3P/Q0dP/0dLU/9HS1P/R0tT/0dLU/9HS1P/R0tT/0dLU/9HS1P/R0tT/z9DS/9TV1//c&#10;3d//ubq8/7q7vf+8vb//vL2//7y9v/+8vb//vL2//7/Awv+IiIr/V1dZ/1lZW/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xe/1pYWf8oJCX/BQUH/wQDBv8UEhP/VFJT/11cXv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X19h&#10;/zExM/8DAQT/BAIF/yooK/9cWlv/XFtc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cXv9aWFn/KCQl/wUFB/8EAwb/FBIT/1RS&#10;U/9dXF7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9fYf8xMTP/AwEE/wQCBf8qKCv/XFpb/1xbXP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Fha/8DAwf9sbG7/WVlb/1ZWWP9bW13/bGxu/1RU&#10;Vv9SUlT/xcXH/3Bwcv9ZWVv/WVlb/1lZW/9ZWVv/Wlpc/1hYWv91dnj/u7y+/72+wP+8vb//vL2/&#10;/7y9v/+9vsD/tLW3/9DR0//R0tT/0dLU/9HS1P/R0tT/0dLU/9HS1P/R0tT/0dLU/9HS1P/R0tT/&#10;0dLU/9HS1P/R0tT/0dLU/9HS1P/S09X/0NHT/9bX2f+4ubv/u7y+/7y9v/+8vb//vL2//7y9v/+/&#10;wML/jI2P/1pbXf+BgYP/e3t9/2NjZf9aWlz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hYWv/Fxcb/bW1v/1lZW/+UlJb/bW1v&#10;/7Oztf+Xl5n/ioqM/8TExf9gYGL/Wlpc/29vcf9xcXP/bW1v/2VlZ/9YWFr/iImL/7/Awv+8vb//&#10;vL2//7y9v/+8vb//uru9/7i5u//U1df/0dLU/9HS1P/R0tT/0dLU/9HS1P/R0tT/0dLU/9HS1P/R&#10;0tT/0dLU/9HS1P/R0tT/0dLU/9HS1P/R0tT/0dLU/9HS1P/U1df/xcbI/7e4uv+8vb//vL2//7y9&#10;v/+8vb//v8DC/6Cho/9cXF7/WFlb/1hYWv9aWlz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aWlz/iIiK/2NjZf9aWl3/&#10;k5OV/21tb/9oaGr/oqKk/6Skpf9tbW//WVlb/1paXP91dXf/jo6Q/5WVl/+Li43/W1td/5KTlf/A&#10;wcP/vL2//7y9v/+8vb//vL2//7e4uv+/wML/09TW/9HS1P/R0tT/0dLU/9HS1P/R0tT/0dLU/9HS&#10;1P/R0tT/0dLU/9HS1P/R0tT/0dLU/9HS1P/R0tT/0dLU/9HS1P/R0tT/0tPV/8rLzf+1trj/vb7A&#10;/7y9v/+8vb//vL2//76/wf+pqqz/YGBi/1paXP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dXWf9a&#10;Wlz/XFxd/1ZWWP9ZWVv/WVlb/1VVV/9VVVf/WVlb/1tbXf9bW13/WVlb/1hYWv9aWlz/W1td/1xc&#10;Xv+cnZ//v8DC/7y9v/+8vb//vL2//7y9v/+1trj/wcLE/9LT1f/R0tT/0dLU/9HS1P/R0tT/0dLU&#10;/9HS1P/R0tT/0dLU/9HS1P/R0tT/0dLU/9HS1P/R0tT/0dLU/9HS1P/R0tT/0dLU/9HS1P/Oz9H/&#10;tLW3/7y9v/+8vb//vL2//7y9v/+9vsD/sLCy/2ZmaP9aWlz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X19h/zExM/8DAQT/BAIF/yoo&#10;K/9cWlv/XFtc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cXF7/oKGj/77Awv+8vb//vL2//7y9v/+9vsD/sbK0/8HCxP/T1Nb/0dLU/9HS1P/R0tT/&#10;0dLU/9HS1P/R0tT/0dLU/9HS1P/R0tT/0dLU/9HS1P/R0tT/0dLU/9HS1P/R0tT/0dLU/9HS1P/R&#10;0tT/zc7Q/7Cxs/+8vb//vL2//7y9v/+8vb//vb7A/7Kztf9nZ2n/bW1v/5GRk/+JiYv/YGBi/1pa&#10;XP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9fYf8xMTP/AwEE&#10;/wQCBf8qKCv/XFpb/1xbXP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lpc/1hYWv9YWFr/XFxe/56fof+/wML/vL2//7y9v/+8vb//vb7A/7Cxs/+8vb//09TW/9HS1P/R&#10;0tT/0dLU/9HS1P/R0tT/0dLU/9HS1P/R0tT/0dLU/9HS1P/R0tT/0dLU/9HS1P/R0tT/0dLU/9HS&#10;1P/R0tT/0tPV/8rLzf+trrD/vb7A/7y9v/+8vb//vL2//72+wP+ysrT/Z2dp/15eYP9mZmj/ZWVn&#10;/1xcXv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fX2H/&#10;MTEz/wMBBP8EAgX/Kigr/1xaW/9cW1z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lpc/2trbf9/f4H/e3t9/1tbXf+YmJr/v8DC/7y9v/+8vb//vL2//72+wP+ztLf/tre6/9TV&#10;1//R0tT/0dLU/9HS1P/R0tT/0dLU/9HS1P/R0tT/0dLU/9HS1P/R0tT/0dLU/9HS1P/R0tT/0dLU&#10;/9HS1P/R0tT/0dLU/9LT1f/Fxsn/rq+x/72+wP+8vb//vL2//7y9v/++v8H/rK2v/2NjZf9ZWVv/&#10;Wlpc/1paXP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X19h/zExM/8DAQT/BAIF/yooK/9cWlv/XFtc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lZW/9wcHL/f3+B/29ucv9YWFr/jY2P/7/Awv+8vb//vL2//7y9v/+8vb//t7i8&#10;/6ytsf/T1Nf/0dLU/9HS1P/R0tT/0dLU/9HS1P/R0tT/0dLU/9HS1P/R0tT/0dLU/9HS1P/R0tT/&#10;0dLU/9HS1P/R0tT/0dLU/9HS1P/U1df/u7zA/7Cxs/+9vsD/vL2//7y9v/+8vb//vr/B/6Wlp/9d&#10;XV//WFha/1paXP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9fYf8xMTP/AwEE/wQCBf8qKCv/XFpb/1xbXP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lpc/1hYWv9ZWFz/WFhb/35/gf+9vsD/vL2//7y9v/+8vb//&#10;vb7A/7u8v/+goaX/y8zP/9LT1f/R0tT/0dLU/9HS1P/R0tT/0dLU/9HS1P/R0tT/0dLU/9HS1P/R&#10;0tT/0dLU/9HS1P/R0tT/0dLU/9HS1P/R0tT/0tPW/6qrr/+2t7n/vb7A/7y9v/+8vb//vL2//7/A&#10;wv+Wl5n/W1td/3Fxc/9paWv/Xl5g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XF7/WlhZ/ygkJf8F&#10;BQf/BAMG/xQSE/9UUlP/XVxe/1tbXf9bW13/W1td/1tbXf9bW13/W1td/1tbXf9bW13/W1td/1tb&#10;Xf9bW13/W1td/1tbXf9bW13/W1td/1tbXf9bW13/W1td/1tbXf9bW13/W1td/1tbXf9bW13/W1td&#10;/1tbXf9bW13/W1td/1tbXf9aWlz/W1td/1hYWv+Oj5D/d3d5/1lZW/9YWFr/ioqM/3Nzdf9ZWVv/&#10;XV1f/5GRk/9iYmT/WVlb/2pqbP+QkJL/Wlpc/1lZW/9tbW//lZWX/1xcXv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fX2H/MTEz/wMBBP8EAgX/Kigr/1xaW/9cW1z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pf/1hYWv9rbG7/tre5/72+wP+8&#10;vb//vL2//7y9v/+9vsH/np+j/7W2uf/U1df/0dLU/9HS1P/R0tT/0dLU/9HS1P/R0tT/0dLU/9HS&#10;1P/R0tT/0dLU/9HS1P/R0tT/0dLU/9HS1P/R0tT/09TW/8TFx/+kpan/uru9/72+wP+8vb//vL2/&#10;/7y9v/++v8H/gYKE/1paXP9+foD/kZGT/3Bwcv9YWFr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X19h/zExM/8DAQT/BAIF/yooK/9cWlv/XFtc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Vlb/15dYf9oZ2r/Xl5g/6Ok&#10;pv+/wML/vL2//7y9v/+8vb//vb7B/6eorP+pqq3/x8jK/9PU1v/R0tT/0dLU/9HS1P/R0tT/0dLU&#10;/9HS1P/R0tT/0dLU/9HS1P/R0tT/0dLU/9HS1P/R0tT/0tPV/9HS0/+pqq3/ra6x/7m6vP+8vb//&#10;vL2//7y9v/+9vsD/tba4/2pqbP9aWlz/WFha/1tbXf9cXF7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9fYf8xMTP/AwEE/wQCBf8qKCv/XFpb/1xb&#10;XP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Vlb/25ucf+Tkpf/hIOG&#10;/1hZW/+BgoT/vr/B/7y9v/+8vb//vL2//7y+wf+rq6//ubq8/7S3uP/LzM//09PW/9HS0//R0tP/&#10;0dLV/9HS1P/R0tT/0dLU/9HS1P/R0tT/0dLU/9HS1P/R0tT/0tPV/9LT1f+ys7T/qqut/7Kztv+6&#10;u73/vL2//7y9v/+8vb//v8DC/5ucnv9aW13/Wlpc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fX2H/MTEz/wMBBP8EAgX/Kigr&#10;/1xaW/9cW1z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paXP9jY2X/&#10;ZWVn/1lZW/9aWlz/Y2Rm/6usrv++v8H/vb2+/7y+wP+6vsP/sKyx/7S4tv/L0c//sre3/9TJ0f/R&#10;19T/1NHV/9DS2f/N1NT/0dLU/9HS1P/R0tT/0dLU/9HS1P/R0tT/09TW/9DR0/+xsrT/qaqs/7O0&#10;tv+ys7X/uru9/72+wP+8vb//vb7A/7q7vf90dHb/Y2Nl/2NjZf9YWFr/Wlpc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lpc/1paXP9bW13/W1td/1dXWf+AgIL/vL7A/72+v/++vL//u77A/7C1tf+usLH/2tTZ/9O6&#10;vf+8eYH/yLe0/9bN1P/U1Nb/0tXT/9LT1f/R0tT/0dLU/9LT1f/T1Nb/09TW/8XGyP+pqqz/q6yu&#10;/7W2uP+ztLb/tLW3/7q7vf+8vb//vL2//7/Awv+ampz/WVlb/3h4ev+bm53/f3+B/2BgYv9bW13/&#10;Wlpc/1tbXf9bW13/Wlpc/1tbXf9bW13/W1td/1tbXf9aWlz/Wlpc/1paXP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lpc/1paXP9oaGr/Xl5g/5ydn/+/wMP/v7u//7q/vf+zubn/rKqv&#10;/9rT2v/dj5j/0UBG/75bXv+5pqb/u7q9/8PCyf/Ky83/zs/R/83O0P/HyMr/vb7A/7GytP+qq63/&#10;sbK0/7W2uP+1trj/tba4/7W2uP+7vL7/vL2//77Awv+wsbP/aWlr/1lZW/9aWlz/ZmZo/4mJi/+F&#10;hYf/W1td/1tbXf9bW13/W1td/15eYP9bW13/W1td/1tbXf9bW13/YmJk/2VlZ/9hYWP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fX2H/MTEz/wMBBP8EAgX/Kigr/1xaW/9cW1z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X19h/zExM/8DAQT/BAIF/yooK/9cWlv/XFtc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paXP9mZWj/eHh6/1tbXf9bW13/WVla/29vcv+v&#10;sLH/vsHB/769xP+qrrD/1qWj/8tJTf/bgIr/5c7S/8zNzf+8vcH/rbGy/6usr/+wsbX/t7i7/7i5&#10;vf+4ubz/t7i6/7i5u/+3uLr/t7i6/7e4uv+3uLr/uru9/76/wf+5urz/goOF/1pbXf9ycnT/XFtd&#10;/1paXP9bW13/W1td/1tbXf9bW13/VlZY/35+gP/Ly8z/n5+g/1RUVv9bW13/VVVX/6Ojpf+MjI7/&#10;YWFj/1hYWv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9fYf8xMTP/AwEE/wQCBf8qKCv/XFpb/1xbXP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lpc/1lZW/9aWlz/W1td/1pa&#10;XP9YV1r/bHBx/6yrrP/Bwcf/rLSu/79zcv/NeID/1LjA/7Kzs/+oq6v/r62z/7i1u/+6u73/uru9&#10;/7i5vP+4ubz/ubq8/7i5u/+5urz/ubq8/7i5u/+4ubv/ubq9/76/wv+3t7n/gIGD/1laXP9bW13/&#10;h4eJ/4yMjv9eXmD/Wlpc/1tbXf9cXF7/WVlb/2dnaf+oqKr/i4uO/56eoP9UVFb/W1td/1dXWf+6&#10;urz/v7/B/8TExf+VlZf/V1dZ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fX2H/MTEz/wMBBP8EAgX/Kigr/1xaW/9cW1z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lZW/9ra23/gYOF/1hZWv9rZ2f/n6Gl/7iytf+qfHz/vqCj/7Kur/+yuLj/u7vA/7y7v/+5u73/&#10;uru9/7q7vf+6u73/uru9/7q7vf+6u73/uru9/7q7vf+6u73/u7y+/7/Aw/+srbH/eHh6/1paXP9a&#10;Wlz/W1pc/1paXP90dHb/YGBi/1paXP9bW13/W1td/1hYWv+zs7T/m5ud/6Cgof+3t7n/Xl5g/1dX&#10;Wf9bW13/b29x/15eYP9nZ2n/ysrM/2NjZf9aWlz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X19h/zExM/8DAQT/BAIF/yooK/9cWlv/XFtc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paXP9iYmT/k5OV/2xtb/9bWVr/W1hY/11fY/+JgYz/r62y/77BwP+6wcD/t7+//7y8v/+8&#10;u77/ury9/7u8vv+7vL7/u7y+/7u8vv+7vL7/u7y+/7u8vv+9vsD/vr/B/7e4uv+UlZj/Zmdq/1lZ&#10;W/9aWlz/W1td/1tbXf9bW13/WVlb/1tbXf9bW13/W1td/1paXP9bW13/lZWX/6Cgov+/v8D/zc3O&#10;/2hoav9tbW//YmJk/6ioqv9nZ2n/a2tt/8nJy/9iYmT/Wlpc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lpc/1lb&#10;Wv9iYGT/XF1i/3J1d/+ampz/tLW2/76/wf+/wML/v8DC/76/wf++v8H/vb7A/72/wf++v8H/v8DC&#10;/76/wf+7vL7/qqqs/4iIiv9lZmj/YGBi/11eYP9aWlz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9fYf8xMTP/AwEE/wQCBf8qKCv/&#10;XFpb/1xbXP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X19h/2VmZ/9aWVz/XVle/1taWv9dX1//XV9h/2Voav+JjI//qq2v/7y+&#10;v//AwML/v8HD/73Awf++vsD/vb7A/76+wP++v8H/v8DC/7/Awv++vsD/s7O1/5aXmf9xcXP/XV5h&#10;/2BhZP9aWlz/W1td/1tbXf9bW13/W1td/1tbXf9bW13/W1td/1tbXf9bW13/W1td/1ZWWP9QUFL/&#10;e3t9/5CQkv9UVFb/ubm6/21tb/+Pj5H/wMDC/729v/+JiYv/V1dZ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paXP9jZ2f/l5ib/2BfZP9dVVn/XFpb/2ppa/+BgYP/lpaY/6Skpv+urrD/srK0/7Kztf+wsLL/&#10;qaqs/52dn/+NjY//eHh6/2NjZf9ZWVv/VlZY/35+gP+Hh4n/WFha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fX2H/MTEz/wMBBP8E&#10;AgX/Kigr/1xaW/9cW1z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aWlz/Wltd/11aXf9aV1v/iZCP/3h2d/9aVVf/WVhb&#10;/2RgZP96d3r/jo6R/56eof+qqq7/sLCz/7Oytf+ysbT/ra2w/6Kipf+VlJb/gYGD/2trbf9cXF7/&#10;V1dZ/2RkZ/+XmJv/YWFj/1paXP9bW13/W1td/1tbXf9bW13/W1td/1tbXf9bW13/W1td/1tbXf9b&#10;W13/W1td/1tbXf9bW13/XFxe/1xcXv9bW13/V1dZ/2FhY/9fX2H/V1dZ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X19h/zEx&#10;M/8DAQT/BAIF/yooK/9cWlv/XFtc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e/1tbW/9ZWVf/cHBz/5eVmv9gW2D/&#10;Wlpf/1pbXv9bWlz/WVhZ/1hZW/9cW1//Y19l/2RjZ/9mZWn/ZWRo/2JhZv9eXWH/Wlpc/1hYWv9Z&#10;WVv/W1td/1tbXf9YWFv/hoaJ/4aGiP9ZWVv/W1td/1tbXf9bW13/W1td/1tbXf9bW13/W1td/1tb&#10;Xf9bW13/W1td/1tbXf9bW13/W1td/1tbXf9bW13/W1td/1paXP9aWlz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z/W1tc/42Nj/9v&#10;bnH/WVlb/1tbXf9bW13/W1td/1tbXf9bW13/W1pd/1paXP9aWlz/Wlpc/1paXP9aWlz/Wlpc/1tb&#10;Xf9bW13/W1td/1tbXf9bW13/Wlpc/19fYf+RkZP/ZGRm/1paXP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aWlz/V1dZ/1hYWv9XV1n/W1td/1tbXf9bW13/WVlb/1hYWv9YWFr/Wlpc/1tb&#10;Xf9jY2X/W1td/1tbXf9bW13/W1td/1tbXf9bW13/W1td/1tbXf9bW13/W1td/1tbXf9bW13/W1td&#10;/1tbXf9bW13/W1td/1tbXf9bW13/W1td/1tbXf9aWlz/YWFj/11dX/9YWFr/WFha/1hYWv9aWlz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aWlz/ZWVn/7Cwsv++vsD/jY2P/1hYWv9bW13/V1dZ/3t7ff+7u7z/tra3&#10;/5OTlf9YWFr/Wlpc/1tbXf9bW13/Wlpc/1tbXf9bW13/W1td/1tbXf9bW13/W1td/1tbXf9bW13/&#10;W1td/1tbXf9bW13/W1td/1tbXf9bW13/W1td/1tbXf9bW13/W1td/1paXP9YWFr/mZmb/7e3uP+1&#10;tbf/dnZ4/1hYWv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VVVX/6amp/+kpKb/amps/8vLzP9sbG7/Wlpc/1VVV/+goKL/&#10;kpKT/2NjZf9hYWP/Wlpc/1tbXf9bW13/W1td/1tbXf9bW13/W1td/1tbXf9bW13/W1td/1tbXf9b&#10;W13/W1td/1tbXf9bW13/W1td/1tbXf9bW13/W1td/1tbXf9bW13/W1td/1tbXf9bW13/XFxe/7q6&#10;vP9xcXP/ZWVn/15eYP9aWlz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hYWv+7u73/eHh6/1JSVP+1tbb/goKE/1dXWf9W&#10;Vlj/vLy9/76+v/+7u73/f3+A/1hYWv9bW13/W1td/1tbXf9bW13/W1td/1tbXf9bW13/W1td/1tb&#10;Xf9bW13/W1td/1tbXf9bW13/W1td/1tbXf9bW13/W1td/1tbXf9bW13/W1td/1tbXf9bW13/WVlb&#10;/2lpa//S0tT/tra3/7KytP9mZmj/Wlpc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ZWVv/vLy+/3Z2eP9TU1X/s7O0/4WF&#10;h/9VVVf/Wlpc/4CAgf9ubnD/fHx+/8jIyv9gYGL/Wlpc/1tbXf9bW13/W1td/1tbXf9bW13/W1td&#10;/1tbXf9bW13/W1td/1tbXf9bW13/W1td/1tbXf9bW13/W1td/1tbXf9bW13/W1td/1tbXf9bW13/&#10;W1td/1paXP9iYmT/hISG/2NjZf+ioqT/rKyt/1VVV/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VlZY/7W1tv+Kiov/UVFT&#10;/8TExv94eHn/XFxe/2BgYv+QkJH/Wlpb/15eYP/IyMr/ZWVn/1paXP9bW13/W1td/1tbXf9bW13/&#10;W1td/1tbXf9bW13/W1td/1tbXf9bW13/W1td/1tbXf9bW13/W1td/1tbXf9bW13/W1td/1tbXf9b&#10;W13/W1td/1tbXf9ZWVv/b29x/4eHif9OTlD/hISG/7e3uP9VVVf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hYWv97e33/&#10;ycnK/7m5uv+0tLb/Xl5g/7e3uf9ubnD/pqan/7q6u/+5ubv/nZ2f/1dXWf9bW13/W1td/1tbXf9b&#10;W13/W1td/1tbXf9bW13/W1td/1tbXf9bW13/W1td/1tbXf9bW13/W1td/1tbXf9bW13/W1td/1tb&#10;Xf9bW13/W1td/1tbXf9bW13/Wlpc/2ZmaP/CwsP/rKyt/8HBw/97e33/WFha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Fha/2lpa/93d3j/XV1f/1tbXf9paWv/Xl5g/1paXP9zc3X/cHBy/1hYWv9bW13/W1td/1tb&#10;Xf9bW13/W1td/1tbXf9bW13/W1td/1tbXf9bW13/W1td/1tbXf9bW13/W1td/1tbXf9bW13/W1td&#10;/1tbXf9bW13/W1td/1tbXf9bW13/W1td/1tbXf9ZWVv/YGBi/3d3ef9mZmj/WFha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aWlz/WFhb/1paXP9bW13/WVlb/1tbXf9bW13/WFha/1lZW/9bW13/W1td&#10;/1tbXf9bW13/W1td/1tbXf9bW13/W1td/1tbXf9bW13/W1td/1tbXf9bW13/W1td/1tbXf9bW13/&#10;W1td/1tbXf9bW13/W1td/1tbXf9bW13/W1td/1tbXf9bW13/W1td/1paXP9YWFr/Wlpc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lpc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fX2H/MTEz/wMBBP8EAgX/Kigr/1xaW/9cW1z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X19h/zExM/8DAQT/BAIF/yooK/9cWlv/XFtc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9fYf8xMTP/AwEE/wQCBf8qKCv/XFpb/1xbXP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fX2H/MTEz/wMBBP8EAgX/Kigr/1xa&#10;W/9cW1z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X19h/zExM/8DAQT/BAIF&#10;/yooK/9cWlv/XFtc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9fYf8xMTP/&#10;AwEE/wQCBf8qKCv/XFpb/1xbXP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f&#10;X2H/MTEz/wIBBP8DAgX/KSgr/1xcXf9cXF7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Vlb/2dnaf+ampz/Y2Nl/1paXP9bW13/W1td&#10;/1paXP9ZWVv/WVlb/1pbXf9cXF7/XV1f/11dX/9cXF7/Wltd/1hYWv9YWFr/WVlb/1paXP9bW13/&#10;WVlb/2tqbv+YmJz/YGBi/1paXP9bW13/W1td/1tbXf9bW13/W1td/1tbXf9bW13/W1td/1tbXf9b&#10;W13/W1td/1tbXf9bW13/W1td/1tbXf9bW13/W1td/1tbXf9bW13/W1td/1tbXf9bW13/W1td/1tb&#10;Xf9cXF7/VVNW/xEQEf8UEhL/SEFD/0dAQf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wUFB/8EAwb/FBIT/1RSU/9dXF7/&#10;W1td/1tbXf9bW13/W1td/1tbXf9bW13/W1td/1tbXf9bW13/W1td/1tbXf9bW13/W1td/1tbXf9b&#10;W13/W1td/1tbXf9bW13/W1td/1tbXf9bW13/W1td/1tbXf9bW13/W1td/1tbXf9bW13/Wlpc/4qK&#10;jP9/f4H/V1dZ/1tbXf9bW13/W1td/1tbXf9ZWVv/WVlb/1hYWv9YWFr/WFha/1hYWv9YWFr/WVlb&#10;/1lZW/9aWlz/W1td/1tbXf9bW13/WFha/3V1d/+RkZP/XFxe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8FBQf/BAMG&#10;/xQSE/9UUlP/XVxe/1tbXf9bW13/W1td/1tbXf9bW13/W1td/1tbXf9bW13/W1td/1tbXf9bW13/&#10;W1td/1tbXf9bW13/W1td/1tbXf9bW13/W1td/1tbXf9bW13/W1td/1tbXf9bW13/W1td/1tbXf9b&#10;W13/W1td/1paXP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xcXv9VU1b/ERAR/xQSEv9IQUP/R0BB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BQUH/wQDBv8UEhP/VFJT/11cXv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cXF7/VVNW/xEQEf8UEhL/SEFD/0dAQf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wUFB/8EAwb/FBIT/1RSU/9dXF7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XFxe/1VTVv8REBH/FBIS/0hBQ/9H&#10;QEH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8FBQf/BAMG/xQSE/9UUlP/XVxe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xcXv9VU1b/ERAR/xQS&#10;Ev9IQUP/R0BB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BQUH/wQDBv8UEhP/VFJT/11cXv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cXF7/VVNW&#10;/xEQEf8UEhL/SEFD/0dAQf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wUFB/8EAwb/FBIT/1RSU/9dXF7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XFxe/1VTVv8REBH/FBIS/0hBQ/9HQEH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8FBQf/BAMG/xQSE/9UUlP/XVxe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xcXv9VU1b/ERAR/xQSEv9IQUP/R0BB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BQUH/wQDBv8UEhP/VFJT&#10;/11cXv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cXF7/VVNW/xEQEf8UEhL/SEFD/0dAQf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wUFB/8EAwb/&#10;FBIT/1RSU/9dXF7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XFxe/1VTVv8REBH/FBIS/0hBQ/9HQEH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8F&#10;BQf/BAMG/xQSE/9UUlP/XVxe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xcXv9VU1b/ERAR/xQSEv9IQUP/R0BB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BQUH/wQDBv8UEhP/VFJT/11cXv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cXF7/VVNW/xEQEf8UEhL/SEFD/0dA&#10;Qf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wUFB/8EAwb/FBIT/1RSU/9dXF7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XFxe/1VTVv8REBH/FBIS&#10;/0hBQ/9HQEH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xcXv9VU1b/&#10;ERAR/xQSEv9IQUP/R0BB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c&#10;XF7/VVNW/xEQEf8UEhL/SEFD/0dAQf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XFxe/1VTVv8REBH/FBIS/0hBQ/9HQEH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xcXv9VU1b/ERAR/xQSEv9IQUP/R0BB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cXF7/VVNW/xEQEf8UEhL/SEFD/0dAQf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XFxe/1VTVv8REBH/FBIS/0hBQ/9HQEH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xcXv9VU1b/ERAR/xQSEv9IQUP/R0BB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cXF7/VVNW/xEQEf8UEhL/&#10;SEFD/0dAQf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XFxe/1VTVv8R&#10;EBH/FBIS/0hBQ/9HQEH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8FBQf/BAMG/xQSE/9UUlP/XVxe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lpc/2JiZP+Dg4X/fHx+/1tbXf9aWlz/W1td/1tbXf9bW13/W1td&#10;/1tbXf9bW13/Xl5g/3JydP9gYGL/Wlpc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xc&#10;Xv9VU1b/ERAR/xQSEv9IQUP/R0BB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BQUH/wQDBv8UEhP/VFJT/11cXv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aWlz/V1dZ/1hYWv9bW13/W1td/1paXP9aWlz/&#10;W1td/1tbXf9bW13/Wlpc/1paXP9YWFr/W1td/1tbXf9bW13/W1td/1tbXf9bW13/W1td/1tbXf9b&#10;W13/W1td/1tbXf9bW13/W1td/1tbXf9bW13/W1td/1tbXf9bW13/W1td/1tbXf9bW13/W1td/1pa&#10;XP9aWlz/W1td/1tbXf9bW13/Wlpc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cXF7/VVNW/xEQEf8UEhL/SEFD/0dAQf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wUFB/8EAwb/FBIT/1RSU/9d&#10;XF7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dXWf9j&#10;Y2X/YmJk/1hYWv9aWlz/Wlpc/2ZmaP9bW13/WVlb/1tbXf9bW13/W1td/1tbXf9bW13/W1td/1tb&#10;Xf9bW13/W1td/1tbXf9bW13/W1td/1tbXf9bW13/W1td/1tbXf9bW13/W1td/1tbXf9bW13/W1td&#10;/1dXWf9jY2X/YGBi/1hYWv9ZWVv/Wlpc/2ZmaP9aWlz/WVlb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XFxe/1VTVv8REBH/FBIS/0hBQ/9HQEH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8FBQf/BAMG/xQS&#10;E/9UUlP/XVxe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hY&#10;Wv+JiYv/wcHD/8TExv+IiIr/WVlb/7Cwsf/AwML/urq8/2VlZ/9aWlz/W1td/1tbXf9bW13/W1td&#10;/1tbXf9bW13/W1td/1tbXf9bW13/W1td/1tbXf9bW13/W1td/1tbXf9bW13/W1td/1tbXf9bW13/&#10;W1td/1hYWv+UlJb/v7/B/8PDxP9/f4H/XFxe/7S0tf+/v8H/t7e5/2JiZP9aWlz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xcXv9VU1b/ERAR/xQSEv9IQUP/R0BB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dAQP9HQED/R0BA/0dAQP9HQED/R0BA/0dA&#10;QP9HQED/R0BA/0d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BQUH&#10;/wQDBv8UEhP/VFJT/11cXv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paXP9aWlz/tLS2/2dnaf93d3n/vb2//4CAgv+7u7z/UlJU/6qqq/+ampz/VVVX/1tbXf9bW13/&#10;W1td/1tbXf9bW13/W1td/1tbXf9bW13/W1td/1tbXf9bW13/W1td/1tbXf9bW13/W1td/1tbXf9b&#10;W13/W1td/1paXP9jY2X/xsbH/2FhY/99fX//vb2+/4eHif+2trj/UVFT/7Cwsv+Tk5T/VlZY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wUFB/8EAwb/FBIT/1RSU/9dXF7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1dX/9dXV//XFxe/11dX/93d3n/y8vM/5GRk/+Tk5X/oaGj/1BQUv+Li43/rq6v/1VVV/9b&#10;W13/W1td/1tbXf9bW13/W1td/1tbXf9bW13/W1td/1tbXf9bW13/W1td/1tbXf9bW13/W1td/1tb&#10;Xf9bW13/W1td/11dX/9dXV//X19h/2ZmaP9UVFb/oKCi/6Ojpf+bm53/mpqb/1BQUv+Tk5T/p6ep&#10;/1VVV/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8FBQf/BAMG/xQSE/9UUlP/XVxe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lpc/2ZmaP+zs7T/vLy+/35+gP9bW13/ZGRm/4+Pkf+2trj/m5ud/6Gho/9OTlD/i4uN/66u&#10;r/9VVVf/W1td/1tbXf9bW13/W1td/1tbXf9bW13/W1td/1tbXf9bW13/W1td/1tbXf9bW13/W1td&#10;/1tbXf9bW13/WVlb/2lpa/+1tbf/vLy+/3V1d/9eXmD/sLCy/7Cwsf9ZWVv/oKCh/5ubnf9OTlD/&#10;k5OV/6enqf9UVFf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BQUH/wQDBv8UEhP/VFJT/11cXv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cXF7/ZWVn/2VlZ/9lZWf/u7u9/2ZmZ/9lZWf/x8fJ/4yMjv++vsD/VVVX&#10;/62trv+ZmZv/VVVX/1tbXf9bW13/W1td/1tbXf9bW13/W1td/1tbXf9bW13/W1td/1tbXf9bW13/&#10;W1td/1tbXf9bW13/W1td/1tbXf9dXV//ZmZo/2VlZ/9fX2L/urq8/5GRk/9ZWVv/V1dZ/4uLjf+6&#10;urz/VFRW/7Oztf+SkpT/VVVY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wUFB/8EAwb/FBIT/1RSU/9dXF7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paXP9aWlz/V1da/5KSlP+/v8D/v7/B/5CQkf9aWlz/&#10;r6+w/8DAwv+6urv/ZGRm/1lZW/9bW13/W1td/1tbXf9aWlz/Wlpc/1tbXf9bW13/WVlb/1paXP9b&#10;W13/W1td/1paXP9bW13/W1td/1tbXf9aWlz/Wlpc/1paXP9YWFr/bGxu/8/P0f+2trj/u7u9/5aW&#10;mP9cXF7/s7O0/8DAwf+3t7j/YWFj/1paXP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8FBQf/BAMG/xQSE/9UUlP/XVxe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YWFr/YmJk/2FhYv9X&#10;V1n/Wlpc/1hYWv9jY2X/Wlpc/1lZW/9jY2X/XV1f/1tbXf9bW13/YWFj/2BgYv9aWlz/Wlpc/21t&#10;b/9oaGr/Wlpc/1paXP9hYWP/X19h/1tbXf9aWlz/X19h/2FhY/9aWlz/W1td/1xcXv9cXF7/X19h&#10;/19fYf9dXV//Wlpc/1lZW/9jY2X/WVlb/1lZW/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BQUH/wQDBv8UEhP/VFJT/11c&#10;Xv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pa&#10;Xf9aWlz/W1td/1tbXf9bW13/Wlpc/1paXP9YWFr/goGE/3p6fv9ZWFv/WFha/3h4ev+BgYP/WFha&#10;/1hYWv+EhIb/eXl7/1hYWv9ZWVv/iYmL/21tb/9ZWVv/WFha/4WFh/93d3n/WVlb/1tbXf9bW13/&#10;W1td/1paXP9bW13/W1td/1tbXf9bW13/Wlpc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wUFB/8EAwb/FBIT&#10;/1RSU/9dXF7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paXP9bW13/WVlb/2trbf+Xlpr/XFxe/1lZW/9ra23/&#10;jY2P/1lZW/9YWFr/e3t9/3JydP9YWFr/XV1f/5GRk/9iYmT/WVlb/2JiZP+ZmZv/YmJk/1paXP9a&#10;Wlz/Wlpc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8FBQf/&#10;BAMG/xQSE/9UUlP/XVxe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paXP9qamz/X19h/1paXP9bWl3/lJOY/29vcf9Y&#10;WFr/XV1f/2VlZ/9ZWVv/WFha/1hYWv9YWFr/WFha/1paXP9mZmj/W1td/1hYWv97e33/jIyO/1hY&#10;Wv9aWlz/Y2Nl/2dnaf9aWlz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BQUH/wQDBv8UEhP/VFJT/11cXv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ZWVv/f3+B/4WFh/9ZWVv/Wllc/2hn&#10;bP9iYmT/Wlpc/2JiZP9ubnD/enp8/4WFh/+JiYv/iYmL/4SEhv94eHr/bGxu/2BgYv9ZWVv/ZWVn&#10;/2VlZ/9aWlz/W1td/46OkP90dHb/WVlb/1tbXf9bW13/W1td/1tbXf9bW13/W1td/1tbXf9bW13/&#10;W1td/1tbXf9bW13/W1td/1tbXf9bW13/W1td/1tbXf9bW13/XFxe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U/P/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paXP9aWlz/WFlc/1tbXf9hYWP/qKmr/7/Awv+8vb//vL2//7y9v/+8&#10;vb//vb7A/7W2uP/Excf/3d7g/9HS1P/Q0dP/0dLU/9HT1f/R0tT/0dLU/9HS1P/R0tT/0dLU/9HS&#10;1P/Q0dP/09TW/+Dh4/++v8H/srO1/72+wP+8vb//vL2//7y9v/+8vb//v8DC/5ucnv9cXF7/W1td&#10;/1lZW/9aWlz/Wlpc/1tbXf9bW13/W1td/1tbXf9bW13/W1td/1tbXf9bW13/W1td/1tbXf9cXF7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hYWP/XV5g/1laXf9YWFv/enp8/7y9v/+8vb//vL2//7y9&#10;v/+8vb//vL2//7i5u/++v8H/2tvd/9DR0//R0tT/0dLU/9HS1P/R0tT/0dLU/9HS1P/R0tT/0dLU&#10;/9HS1P/R0tT/0dLU/9HS1P/R0tT/3d7g/7e4uv+4ubv/vb7A/7y9v/+8vb//vL2//72+wP+3t7n/&#10;bm5w/1hYWv9aWlz/X19h/2BgYv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aWlz/f3+B/5SUlv93eHv/WFlb/5iYmv+/wML/vL2/&#10;/7y9v/+8vb//vL2//7y9v/+1trj/1dbY/9LT1f/R0tT/0dLU/9HS1P/R0tT/0dLU/9HS1P/R0tT/&#10;0dLU/9HS1P/R0tT/0dLU/9HS1P/R0tT/0dLU/9LT1f/W19n/r7Cy/7y9v/+8vb//vL2//7y9v/+8&#10;vb//wMDC/4qKjP9YWFr/f3+B/5SUlv92dnj/WVlb/1xcXv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cXF7/VVNW/xEQEf8UEhL/SEFD/0dAQf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jY2X/ZGVo/2FiZP+trrD/&#10;vr/B/7y9v/+8vb//vL2//7y9v/+3uLr/xMXH/9XW2P/R0tT/0dLU/9HS1P/R0tT/0dLU/9HS1P/R&#10;0tT/0dLU/9HS1P/R0tT/0dLU/9HS1P/R0tT/0dLU/9HS1P/Q0dP/2Nnb/7y9v/+0tbf/vb7A/7y9&#10;v/+8vb//vL2//7/Awv+ioqT/XFxe/2dnaf9hYWP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paXP9ZWVv/WVlb/1dXWf9v&#10;cHL/ubq8/72+wP+8vb//vL2//7y9v/+9vsD/tre5/8/Q0v/R0tT/0dLU/9HS1P/R0tT/0dLU/9HS&#10;1P/R0tT/0dLU/9HS1P/R0tT/0dLU/9HS1P/R0tT/0dLU/9HS1P/R0tT/0dLU/9LT1f/P0NL/oaKk&#10;/72+wP+8vb//vL2//7y9v/+9vsD/sbK0/2VmaP9YWFr/WVlb/1lZW/9aWlz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paXP9jY2X/bm5w/2ho&#10;av9ZWVv/eHl7/72+wP+8vb//vL2//7y9v/+8vb//vL2//7a3uf/S09X/0dLU/9HS1P/R0tT/0dLU&#10;/9HS1P/R0tT/0dLU/9HS1P/R0tT/0dLU/9HS1P/R0tT/0dLU/9HS1P/R0tT/0dLU/9HS1P/R0tT/&#10;1NXX/6ipq/+trrD/vr/B/7y9v/+8vb//vb7A/7e4uv9sbW//W1td/2lpa/9ubnD/YWFj/1paXP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ZWVv/amps&#10;/4yMjv+Kioz/Xl5g/4ODhf++v8H/vL2//7y9v/+8vb//vL2//7u8vv+5urz/0tPV/9HS1P/R0tT/&#10;0dLU/9HS1P/R0tT/0dLU/9HS1P/R0tT/0dLU/9HS1P/R0tT/0dLU/9HS1P/R0tT/0dLU/9HS1P/R&#10;0tT/0dLU/9LT1f/BwsT/qaqs/7a3uf+9vsD/vL2//7y9v/+7vL7/dXZ4/2RkZv+NjY//iYmL/2Rk&#10;Zv9aWlz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paXP9YWFr/Wlpc/1lZW/+JiYv/vr/B/7y9v/+8vb//vL2//7y9v/+5urz/tre5/9LT1f/R&#10;0tT/0dLU/9HS1P/R0tT/0dLU/9HS1P/R0tT/0dLU/9HS1P/R0tT/0dLU/9HS1P/R0tT/0dLU/9HS&#10;1P/R0tT/0dLU/9HS1P/T1Nb/vL7A/8XGyP+nqKr/vL2//7y9v/+8vb//vL2//3t8fv9YWFr/Wlpc&#10;/1hYWv9aWlz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aWlz/WFha/1hYWv9YWFr/h4iK/76/wf+8vb//vL2//7y9v/+8vb//ubq8/7Cx&#10;s//S09X/0dLU/9HS1P/R0tT/0dLU/9HS1P/R0tT/0dLU/9HS1P/R0tT/0dLU/9HS1P/R0tT/0dLU&#10;/9HS1P/R0tT/0dLU/9HS1P/R0tT/0dLV/7m7vf/S09X/uLq8/62vsP++v8H/vL2//7q8vv98en3/&#10;WFda/1hYWv9YWFr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aWlz/Y2Nl/3t7ff+AgIL/YGBi/4CAgv++vsD/vL2//7y9v/+8vb//vL2/&#10;/7u8vv+trrH/0dLW/9HS1f/R0tT/0dLU/9HS1P/R0tT/0dLU/9HS1P/R0tT/0dLU/9HS1P/R0tT/&#10;0dLU/9HS1P/R0tT/0dLU/9HS1P/R0tT/0dLU/9PP1f+/qav/28nJ/9PV2v+uq7D/ubi8/7u/wf+2&#10;vL7/dnB3/2Nlaf9/gYP/eXh6/19fYf9aWlz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lpc/2ZmaP+BgYP/d3d5/1xcXv92dnj/vb2//7y9v/+8vb//&#10;vL2//7y9v/+8vb//qquu/8vM0P/S09b/0dLU/9HS1P/R0tT/0dLU/9HS1P/R0tT/0dLU/9HS1P/R&#10;0tT/0dLU/9HS1P/R0tT/0dLU/9HS1P/R0tT/0dLU/9HT1f/Ty83/x2dr/85nZP/gqa//2cPL/6qr&#10;rv+/v8D/vLW6/2ppbf9cYmP/d3t7/4F+gf9hYWP/Wlpc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Fha/1hYWv9YWFr/bGxu/7a2uP+9&#10;vsD/vL2//7y9v/+8vb//vb7A/6qrr/+8vcH/09TX/9HS1P/R0tT/0dLU/9HS1P/R0tT/0dLU/9HS&#10;1P/R0tT/0dLU/9HS1P/R0tT/0dLU/9HS1P/R0tT/0dLU/9HS1P/T1tf/yLO3/8hNVf/SPzr/zUZH&#10;/9R6ff/En6H/tbW0/62wsP9lYmb/WVda/1lXWf9aV1n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lpc/1hYWv9bW13/YmJk/19f&#10;Yf+oqav/vr/B/7y9v/+8vb//vL2//72+wP+xsrb/qaqu/9DR1f/R0tT/0dLU/9HS1P/R0tT/0dLU&#10;/9HS1P/R0tT/0dLU/9HS1P/R0tT/0dLU/9HS1P/R0tT/0dLU/9HS1P/S09X/ztDS/7qxsP/aoqX/&#10;2pCX/9iBhP/OcGv/wWhv/6+Kk/+Znpz/XVxe/2BjZf9aWVz/WVha/1p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cXF7/VVNW/xEQEf8UEhL/SEFD/0dAQf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XFxe/1VTVv8REBH/FBIS/0hBQ/9HQEH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lpc/1tbXf9ZWVv/e3t9/4aGiP9YWFr/XFxe/4GBg/+ur7H/vr/B/72+&#10;wP+7vL7/u7y+/7u8vv+7vL7/u7y+/7u8vv+7vL7/u7y+/7u8vv+7vL7/u7y+/7y9v/+9vsD/vb7A&#10;/6qqrP97e33/Wltd/1tbXf+NjY//cXFz/1lZW/9bW13/Wlpc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xcXv9VU1b/ERAR/xQSEv9IQUP/R0BB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aWlz/ZWVn/42Nj/9hYWP/Wlpc/1tbXf9dXV//ZWZo&#10;/4mKjP+sra//vL2//7/Awv+/wML/vr/B/72+wP+9vsD/vb7A/72+wP++v8H/v8DC/7/Awv+6u73/&#10;qKmr/4WFh/9kZGb/XV1f/1laXP9ZWVv/Z2dp/4yMjv9fX2H/Wlpc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cXF7/VVNW/xEQEf8UEhL/SEFD/0dA&#10;Qf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xcXv9dXV//Wlpc/1lZW/92dnj/&#10;iYmL/1dXWf9YWVv/YWJk/3l6fP+Sk5X/o6Sm/62usP+0tbj/t7i7/7e4u/+0tbj/q6yw/6Gipf+Q&#10;kZP/eHl7/2JiZP9YWFr/Wlpc/5CRk/9rbG7/WVlb/1paXP9eXmD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XFxe/1VTVv8REBH/FBIS&#10;/0hBQ/9HQEH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e&#10;XmD/mZmb/21tb/9ZWVv/W1td/1laXP9YWFr/WVlb/11dX/9lZWf/aWls/2xsb/9sbG7/aWlr/2Nk&#10;Zv9cXV//WVlb/1hYWv9aWlz/W1td/1lZW/94eHr/k5OV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xcXv9VU1b/&#10;ERAR/xQSEv9IQUP/R0BB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ZWVv/fX1//4WFh/9YWFr/W1td/1tbXf9bW13/W1td/1tbXf9aWlz/Wlpc/1paXP9ZWVv/WVlb&#10;/1paXP9aWlz/Wlpc/1tbXf9bW13/W1td/1tbXf9bW13/Wlpc/46OkP9ycnT/WVlb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c&#10;XF7/VVNW/xEQEf8UEhL/SEFD/0dAQf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UBC/0ZAQf9GQED/RkBA/0d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hYWv9VVVf/VVVX/1paXP9aWlz/VlZY&#10;/1VVV/9XV1n/W1td/2VlZ/9fX2H/Wlpc/1tbXf9bW13/W1td/1tbXf9bW13/W1td/1tbXf9bW13/&#10;W1td/1tbXf9bW13/W1td/1tbXf9bW13/W1td/1tbXf9bW13/W1td/1paXP9iYmT/Y2Nl/1tbXf9Z&#10;WVv/V1dZ/1tbXf9bW13/V1dZ/1VVV/9WVlj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XFxe/1VTVv8REBH/FBIS/0hBQ/9HQEH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lpc/1lZW/9xcXP/ra2v/6ysrv9nZ2n/&#10;XFxe/52dn/+2trj/h4eJ/1hYWv9aWlz/Wlpc/1tbXf9bW13/W1td/1tbXf9bW13/W1td/1tbXf9b&#10;W13/W1td/1tbXf9bW13/W1td/1tbXf9bW13/W1td/1tbXf9bW13/W1td/1tbXf9bW13/Wlpc/1pa&#10;XP9XV1n/amps/5aWmP9ZWVv/WFha/4qKjP+2trj/m5ud/1xcXv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xcXv9VU1b/ERAR/xQSEv9IQUP/R0BB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fX2H/vr7A/3p6fP+X&#10;l5n/j4+R/4+Pkf+3t7j/cnJ0/8vLzP9vb3H/WVlb/1tbXf9bW13/W1td/1tbXf9bW13/W1td/1tb&#10;Xf9bW13/W1td/1tbXf9bW13/W1td/1tbXf9bW13/W1td/1tbXf9bW13/W1td/1tbXf9bW13/W1td&#10;/1tbXf9YWFr/hISG/9PT1f/IyMn/VFRW/3JydP/Kysv/cXFz/7u7vP+Pj5D/VlZY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cXF7/VVNW/xEQEf8UEhL/SEFD/0dAQf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VAP/9DPj3/REA//0dDQ/9IQkT/SEJE/0hCRP9IQkT/SEJE&#10;/0hCRP9IQkT/SEJE/0hCRP9IQkT/SEJE/0hCRP9IQkT/SEJE/0hCRP9HQUP/REBC/0RAQf9FQEH/&#10;Qz4//0Q+P/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XFxe/1VTVv8REBH/FBIS/0hBQ/9HQEH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xcXv9VU1b/ERAR/xQSEv9IQUP/R0BB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cXF7/VVNW/xEQEf8UEhL/&#10;SEFD/0dAQf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XFxe/1VTVv8R&#10;EBH/FBIS/0hBQ/9HQEH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lZW/9fX2H/gICC/3Z2eP9YWFr/WFha/3Bwcv+EhIb/ZGRm&#10;/1lZW/9bW13/W1td/1tbXf9bW13/W1td/1tbXf9bW13/W1td/1tbXf9bW13/W1td/1tbXf9bW13/&#10;W1td/1tbXf9bW13/W1td/1tbXf9bW13/W1td/1tbXf9bW13/W1td/1tbXf9aWlz/X19h/2xsbv9b&#10;W13/WFha/2ZmaP+FhYf/b29x/1hYWv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xc&#10;Xv9VU1b/ERAR/xQSEv9IQUP/R0BB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B/0ZAQf9GQEH/RkBB/0ZAQf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dXWf9YWFr/W1td/1tbXf9YWFr/&#10;V1dZ/1paXP9bW13/W1td/1tbXf9bW13/W1td/1tbXf9bW13/W1td/1tbXf9bW13/W1td/1tbXf9b&#10;W13/W1td/1tbXf9bW13/W1td/1tbXf9bW13/W1td/1tbXf9bW13/W1td/1tbXf9bW13/W1td/1tb&#10;Xf9ZWVv/W1td/1xcXv9aWlz/VlZY/1lZW/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f9GQED/RkBA/0ZAQP9GQD/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BQUH/wQDBv8UEhP/VFJT/11cXv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wUFB/8EAwb/FBIT/1RSU/9dXF7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8FBQf/BAMG/xQSE/9UUlP/XVxe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BQUH/wQDBv8UEhP/VFJT/11c&#10;Xv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wUFB/8EAwb/FBIT&#10;/1RSU/9dXF7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8FBQf/&#10;BAMG/xQSE/9UUlP/XVxe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BQUH/wQDBv8UEhP/VFJT/11cXv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wUFB/8EAwb/FBIT/1RSU/9dXF7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8FBQf/BAMG/xQSE/9UUlP/XVxe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BQUH/wQDBv8UEhP/VFJT/11cXv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wUFB/8EAwb/FBIT/1RSU/9dXF7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8FBQf/BAMF/xQSE/9UUlP/XVxe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BQUH/wQDBf8UEhP/&#10;VFJT/11c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P9dXF3/VlJW/xEQE/8UEhL/SUFB/0d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wUFB/8E&#10;AwX/FBIT/1RSU/9dXF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+fr/VVFR/0U9Pf9G&#10;QED/RkBA/0ZAQP9GQED/RkBA/0ZAQP9GQED/RkBA/0ZAQP9GQED/RkBA/0ZAQP9GQED/RkBA/0ZA&#10;QP9GQED/RkBA/0ZAQP9GQED/RkBA/0ZAQP9GQED/RkBA/0ZAQP9GQED/RkBA/0ZAQP9GQED/RkBA&#10;/0ZAQP9GQED/RkBA/0ZAQP9GQED/RkBA/z03N/+rqar///////3+/v/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Dx/1VQ&#10;UP9FPj7/RkBA/0ZAQP9GQED/RkBA/0ZAQP9GQED/RkBA/0ZAQP9GQED/RkBA/0ZAQP9GQED/RkBA&#10;/0ZAQP9GQED/RkBA/0ZAQP9GQED/RkBA/0ZAQP9GQED/RkBA/0ZAQP9GQED/RkBA/0ZAQP9GQED/&#10;RkBA/0ZAQP9GQED/RkBA/0ZAQP9GQED/RkBA/0ZAQP89Nzf/rKqq///////+////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x8v9VUFD/RT4+/0ZAQP9GQED/RkBA/0ZAQP9GQED/RkBA/0ZAQP9GQED/RkBA/0ZAQP9GQED/&#10;RkBA/0ZAQP9GQED/RkBA/0ZAQP9GQED/RkBA/0ZAQP9GQED/RkBA/0ZAQP9GQED/RkBA/0ZAQP9G&#10;QED/RkBA/0ZAQP9GQED/RkBA/0ZAQP9GQED/RkBA/0ZAQP9GQED/PTc3/6ypqv//////////////&#10;/////////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8fL/VVBQ/0Q+Pv9GQED/RkBA/0ZAQP9GQED/RkBA/0ZAQP9GQED/RkBA/0ZAQP9G&#10;QED/RkBA/0ZAQP9GQED/RkBA/0ZAQP9GQED/RkBA/0ZAQP9GQED/RkBA/0ZAQP9GQED/RkBA/0ZA&#10;QP9GQED/RkBA/0ZAQP9GQED/RkBA/0ZAQP9GQED/RkBA/0ZAQP9GQED/RkBA/z03N/+sqar/////&#10;//////////////7////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+/v7//v7+//7+/v/+&#10;/v7//v7+////////////8/Ly/1VQUP9FPj7/RkBA/0ZAQP9GQED/RkBA/0ZAQP9GQED/RkBA/0ZA&#10;QP9GQED/RkBA/0ZAQP9GQED/RkBA/0ZAQP9GQED/RkBA/0ZAQP9GQED/RkBA/0ZAQP9GQED/RkBA&#10;/0ZAQP9GQED/RkBA/0ZAQP9GQED/RkBA/0ZAQP9GQED/RkBA/0ZAQP9GQED/RkBA/0ZAQP89Nzf/&#10;rKmq//////////////////////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Ly8v9VUFD/Rj0+/0ZAQP9GQED/RkBA/0ZAQP9GQED/RkBA&#10;/0ZAQP9GQED/RkBA/0ZAQP9GQED/RkBA/0ZAQP9GQED/RkBA/0ZAQP9GQED/RkBA/0ZAQP9GQED/&#10;RkBA/0ZAQP9GQED/RkBA/0ZAQP9GQED/RkBA/0ZAQP9GQED/RkBA/0ZAQP9GQED/RkBA/0ZAQP9G&#10;QED/PTc3/6ypqv/////////////////////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/VVBQ/0Y9Pv9GQED/RkBA/0ZAQP9GQED/&#10;RkBA/0ZAQP9GQED/RkBA/0ZAQP9GQED/RkBA/0ZAQP9GQED/RkBA/0ZAQP9GQED/RkBA/0ZAQP9G&#10;QED/RkBA/0ZAQP9GQED/RkBA/0ZAQP9GQED/RkBA/0ZAQP9GQED/RkBA/0ZAQP9GQED/RkBA/0ZA&#10;QP9GQED/RkBA/z03N/+sqar/////////////////////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Ly/1VQUP9GPT7/RkBA/0ZAQP9G&#10;QED/RkBA/0ZAQP9GQED/RkBA/0ZAQP9GQED/RkBA/0ZAQP9GQED/RkBA/0ZAQP9GQED/RkBA/0ZA&#10;QP9GQED/RkBA/0ZAQP9GQED/RkBA/0ZAQP9GQED/RkBA/0ZAQP9GQED/RkBA/0ZAQP9GQED/RkBA&#10;/0ZAQP9GQED/RkBA/0ZAQP89Nzf/rKmq//////////////////////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y8v9VUFD/Rj0+/0ZA&#10;QP9GQED/RkBA/0ZAQP9GQED/RkBA/0ZAQP9GQED/RkBA/0ZAQP9GQED/RkBA/0ZAQP9GQED/RkBA&#10;/0ZAQP9GQED/RkBA/0ZAQP9GQED/RkBA/0ZAQP9GQED/RkBA/0ZAQP9GQED/RkBA/0ZAQP9GQED/&#10;RkBA/0ZAQP9GQED/RkBA/0ZAQP9GQED/PTc3/6ypqv/////////////////////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/VVBQ&#10;/0Y9Pv9GQED/RkBA/0ZAQP9GQED/RkBA/0ZAQP9GQED/RkBA/0ZAQP9GQED/RkBA/0ZAQP9GQED/&#10;RkBA/0ZAQP9GQED/RkBA/0ZAQP9GQED/RkBA/0ZAQP9GQED/RkBA/0ZAQP9GQED/RkBA/0ZAQP9G&#10;QED/RkBA/0ZAQP9GQED/RkBA/0ZAQP9GQED/RkBA/z03N/+sqar/////////////////////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Ly/1VQUP9GPT7/SD9A/0dAQP9GQED/RkBA/0ZAQP9GQED/RkBA/0ZAQP9GQED/RkBA/0ZAQP9G&#10;QED/RkBA/0ZAQP9GQED/RkBA/0ZAQP9GQED/RkBA/0ZAQP9GQED/RkBA/0ZAQP9GQED/RkBA/0ZA&#10;QP9GQED/RkBA/0ZAQP9GQED/RkBA/0ZAQP9GQED/RkBA/0ZAQP89Nzf/rKmq////////////////&#10;//////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Ly8v9VUFD/Rj0+/0g/QP9HQED/RkBA/0ZAQP9GQED/RkBA/0ZAQP9GQED/RkBA/0ZA&#10;QP9GQED/RkBA/0ZAQP9GQED/RkBA/0ZAQP9GQED/RkBA/0ZAQP9GQED/RkBA/0ZAQP9GQED/RkBA&#10;/0ZAQP9GQED/RkBA/0ZAQP9GQED/RkBA/0ZAQP9GQED/RkBA/0ZAQP9GQED/PTc3/6ypqv//////&#10;///////////////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/VVBQ/0Y9Pv9IP0D/R0BA/0ZAQP9GQED/RkBA/0ZAQP9GQED/RkBA&#10;/0ZAQP9GQED/RkBA/0ZAQP9GQED/RkBA/0ZAQP9GQED/RkBA/0ZAQP9GQED/RkBA/0ZAQP9GQED/&#10;RkBA/0ZAQP9GQED/RkBA/0ZAQP9GQED/RkBA/0ZAQP9GQED/RkBA/0ZAQP9GQED/RkBA/z03N/+s&#10;qar/////////////////////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Ly/1VQUP9GPT7/SD9A/0dAQP9GQED/RkBA/0ZAQP9GQED/&#10;RkBA/0ZAQP9GQED/RkBA/0ZAQP9GQED/RkBA/0ZAQP9GQED/RkBA/0ZAQP9GQED/RkBA/0ZAQP9G&#10;QED/RkBA/0ZAQP9GQED/RkBA/0ZAQP9GQED/RkBA/0ZAQP9GQED/RkBA/0ZAQP9GQED/RkBA/0ZA&#10;QP89Nzf/rKmq/////////////////////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Ly8v9VUFD/Rj0+/0g/QP9HQED/RkBA/0ZAQP9G&#10;QED/RkBA/0ZAQP9GQED/RkBA/0ZAQP9GQED/RkBA/0ZAQP9GQED/RkBA/0ZAQP9GQED/RkBA/0ZA&#10;QP9GQED/RkBA/0ZAQP9GQED/RkBA/0ZAQP9GQED/RkBA/0ZAQP9GQED/RkBA/0ZAQP9GQED/RkBA&#10;/0ZAQP9GQED/PTc3/6ypqv/////////////////////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/VVBQ/0Y9Pv9IP0D/R0BA/0ZA&#10;QP9GQED/RkBA/0ZAQP9GQED/RkBA/0ZAQP9GQED/RkBA/0ZAQP9GQED/RkBA/0ZAQP9GQED/RkBA&#10;/0ZAQP9GQED/RkBA/0ZAQP9GQED/RkBA/0ZAQP9GQED/RkBA/0ZAQP9GQED/RkBA/0ZAQP9GQED/&#10;RkBA/0ZAQP9GQED/RkBA/z03N/+sqar/////////////////////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Ly/1VQUP9GPT7/SD9A&#10;/0dAQP9GQED/RkBA/0ZAQP9GQED/RkBA/0ZAQP9GQED/RkBA/0ZAQP9GQED/RkBA/0ZAQP9GQED/&#10;RkBA/0ZAQP9GQED/RkBA/0ZAQP9GQED/RkBA/0ZAQP9GQED/RkBA/0ZAQP9GQED/RkBA/0ZAQP9G&#10;QED/RkBA/0ZAQP9GQED/RkBA/0ZAQP89Nzf/rKmq/////////////////////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Ly8v9VUFD/&#10;Rj0+/0g/QP9HQED/RkBA/0ZAQP9GQED/RkBA/0ZAQP9GQED/RkBA/0ZAQP9GQED/RkBA/0ZAQP9G&#10;QED/RkBA/0ZAQP9GQED/RkBA/0ZAQP9GQED/RkBA/0ZAQP9GQED/RkBA/0ZAQP9GQED/RkBA/0ZA&#10;QP9GQED/RkBA/0ZAQP9GQED/RkBA/0ZAQP9GQED/PTc3/6ypqv/////////////////////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/VVBQ/0Y9Pv9IP0D/R0BA/0ZAQP9GQED/RkBA/0ZAQP9GQED/RkBA/0ZAQP9GQED/RkBA/0ZA&#10;QP9GQED/RkBA/0ZAQP9GQED/RkBA/0ZAQP9GQED/RkBA/0ZAQP9GQED/RkBA/0ZAQP9GQED/RkBA&#10;/0ZAQP9GQED/RkBA/0ZAQP9GQED/RkBA/0ZAQP9GQED/RkBA/z03N/+sqar/////////////////&#10;////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vLy/1VQUP9GPT7/SD9A/0dAQP9GQED/RkBA/0ZAQP9GQED/RkBA/0ZAQP9GQED/RkBA&#10;/0ZAQP9GQED/RkBA/0ZAQP9GQED/RkBA/0ZAQP9GQED/RkBA/0ZAQP9GQED/RkBA/0ZAQP9GQED/&#10;RkBA/0ZAQP9GQED/RkBA/0ZAQP9GQED/RkBA/0ZAQP9GQED/RkBA/0ZAQP89Nzf/rKmq////////&#10;//////////////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Ly8v9VUFD/Rj0+/0g/QP9HQED/RkBA/0ZAQP9GQED/RkBA/0ZAQP9GQED/&#10;RkBA/0ZAQP9GQED/RkBA/0ZAQP9GQED/RkBA/0ZAQP9GQED/RkBA/0ZAQP9GQED/RkBA/0ZAQP9G&#10;QED/RkBA/0ZAQP9GQED/RkBA/0ZAQP9GQED/RkBA/0ZAQP9GQED/RkBA/0ZAQP9GQED/PTc3/6yp&#10;qv/////////////////////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/VVBQ/0Y9Pv9IP0D/R0BA/0ZAQP9GQED/RkBA/0ZAQP9G&#10;QED/RkBA/0ZAQP9GQED/RkBA/0ZAQP9GQED/RkBA/0ZAQP9GQED/RkBA/0ZAQP9GQED/RkBA/0ZA&#10;QP9GQED/RkBA/0ZAQP9GQED/RkBA/0ZAQP9GQED/RkBA/0ZAQP9GQED/RkBA/0ZAQP9GQED/RkBA&#10;/z03N/+sqar/////////////////////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vLy/1VQUP9GPT7/SD9A/0dAQP9GQED/RkBA/0ZA&#10;QP9GQED/RkBA/0ZAQP9GQED/RkBA/0ZAQP9GQED/RkBA/0ZAQP9GQED/RkBA/0ZAQP9GQED/RkBA&#10;/0ZAQP9GQED/RkBA/0ZAQP9GQED/RkBA/0ZAQP9GQED/RkBA/0ZAQP9GQED/RkBA/0ZAQP9GQED/&#10;RkBA/0ZAQP89Nzf/rKmq/////////////////////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Ly8v9VUFD/Rj0+/0g/QP9HQED/RkBA&#10;/0ZAQP9GQED/RkBA/0ZAQP9GQED/RkBA/0ZAQP9GQED/RkBA/0ZAQP9GQED/RkBA/0ZAQP9GQED/&#10;RkBA/0ZAQP9GQED/RkBA/0ZAQP9GQED/RkBA/0ZAQP9GQED/RkBA/0ZAQP9GQED/RkBA/0ZAQP9G&#10;QED/RkBA/0ZAQP9GQED/PTc3/6ypqv/////////////////////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/VVBQ/0Y9Pv9IP0D/&#10;R0BA/0ZAQP9GQED/RkBA/0ZAQP9GQED/RkBA/0ZAQP9GQED/RkBA/0ZAQP9GQED/RkBA/0ZAQP9G&#10;QED/RkBA/0ZAQP9GQED/RkBA/0ZAQP9GQED/RkBA/0ZAQP9GQED/RkBA/0ZAQP9GQED/RkBA/0ZA&#10;QP9GQED/RkBA/0ZAQP9GQED/RkBA/z03N/+sqar/////////////////////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vLy/1VQUP9G&#10;PT7/SD9A/0dAQP9GQED/RkBA/0ZAQP9GQED/RkBA/0ZAQP9GQED/RkBA/0ZAQP9GQED/RkBA/0ZA&#10;QP9GQED/RkBA/0ZAQP9GQED/RkBA/0ZAQP9GQED/RkBA/0ZAQP9GQED/RkBA/0ZAQP9GQED/RkBA&#10;/0ZAQP9GQED/RkBA/0ZAQP9GQED/RkBA/0ZAQP89Nzf/rKmq/////////////////////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y&#10;8v9VUFD/Rj0+/0g/QP9HQED/RkBA/0ZAQP9GQED/RkBA/0ZAQP9GQED/RkBA/0ZAQP9GQED/RkBA&#10;/0ZAQP9GQED/RkBA/0ZAQP9GQED/RkBA/0ZAQP9GQED/RkBA/0ZAQP9GQED/RkBA/0ZAQP9GQED/&#10;RkBA/0ZAQP9GQED/RkBA/0ZAQP9GQED/RkBA/0ZAQP9GQED/PTc3/6ypqv//////////////////&#10;///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/VVBQ/0Y9Pv9IP0D/R0BA/0ZAQP9GQED/RkBA/0ZAQP9GQED/RkBA/0ZAQP9GQED/&#10;RkBA/0ZAQP9GQED/RkBA/0ZAQP9GQED/RkBA/0ZAQP9GQED/RkBA/0ZAQP9GQED/RkBA/0ZAQP9G&#10;QED/RkBA/0ZAQP9GQED/RkBA/0ZAQP9GQED/RkBA/0ZAQP9GQED/RkBA/z03N/+sqar/////////&#10;////////////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vLy/1VQUP9GPT7/SD9A/0dAQP9GQED/RkBA/0ZAQP9GQED/RkBA/0ZAQP9G&#10;QED/RkBA/0ZAQP9GQED/RkBA/0ZAQP9GQED/RkBA/0ZAQP9GQED/RkBA/0ZAQP9GQED/RkBA/0ZA&#10;QP9GQED/RkBA/0ZAQP9GQED/RkBA/0ZAQP9GQED/RkBA/0ZAQP9GQED/RkBA/0ZAQP89Nzf/rKmq&#10;/////////////////////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y8v9VUFD/Rj0+/0g/QP9HQED/RkBA/0ZAQP9GQED/RkBA/0ZA&#10;QP9GQED/RkBA/0ZAQP9GQED/RkBA/0ZAQP9GQED/RkBA/0ZAQP9GQED/RkBA/0ZAQP9GQED/RkBA&#10;/0ZAQP9GQED/RkBA/0ZAQP9GQED/RkBA/0ZAQP9GQED/RkBA/0ZAQP9GQED/RkBA/0ZAQP9GQED/&#10;PTc3/6ypqv/////////////////////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/VVBQ/0Y9Pv9IP0D/R0BA/0ZAQP9GQED/RkBA&#10;/0ZAQP9GQED/RkBA/0ZAQP9GQED/RkBA/0ZAQP9GQED/RkBA/0ZAQP9GQED/RkBA/0ZAQP9GQED/&#10;RkBA/0ZAQP9GQED/RkBA/0ZAQP9GQED/RkBA/0ZAQP9GQED/RkBA/0ZAQP9GQED/RkBA/0ZAQP9G&#10;QED/RkBA/z03N/+sqar/////////////////////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vLy/1VQUP9GPT7/SD9A/0dAQP9GQED/&#10;RkBA/0ZAQP9GQED/RkBA/0ZAQP9GQED/RkBA/0ZAQP9GQED/RkBA/0ZAQP9GQED/RkBA/0ZAQP9G&#10;QED/RkBA/0ZAQP9GQED/RkBA/0ZAQP9GQED/RkBA/0ZAQP9GQED/RkBA/0ZAQP9GQED/RkBA/0ZA&#10;QP9GQED/RkBA/0ZAQP89Nzf/rKmq/////////////////////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Ly8v9VUFD/Rj0+/0g/QP9H&#10;QED/RkBA/0ZAQP9GQED/RkBA/0ZAQP9GQED/RkBA/0ZAQP9GQED/RkBA/0ZAQP9GQED/RkBA/0ZA&#10;QP9GQED/RkBA/0ZAQP9GQED/RkBA/0ZAQP9GQED/RkBA/0ZAQP9GQED/RkBA/0ZAQP9GQED/RkBA&#10;/0ZAQP9GQED/RkBA/0ZAQP9GQED/PTc3/6ypqv/////////////////////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/VVBQ/0Y9&#10;Pv9IP0D/R0BA/0ZAQP9GQED/RkBA/0ZAQP9GQED/RkBA/0ZAQP9GQED/RkBA/0ZAQP9GQED/RkBA&#10;/0ZAQP9GQED/RkBA/0ZAQP9GQED/RkBA/0ZAQP9GQED/RkBA/0ZAQP9GQED/RkBA/0ZAQP9GQED/&#10;RkBA/0ZAQP9GQED/RkBA/0ZAQP9GQED/RkBA/z03N/+sqar/////////////////////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vLy&#10;/1VQUP9GPT7/SD9A/0dAQP9GQED/RkBA/0ZAQP9GQED/RkBA/0ZAQP9GQED/RkBA/0ZAQP9GQED/&#10;RkBA/0ZAQP9GQED/RkBA/0ZAQP9GQED/RkBA/0ZAQP9GQED/RkBA/0ZAQP9GQED/RkBA/0ZAQP9G&#10;QED/RkBA/0ZAQP9GQED/RkBA/0ZAQP9GQED/RkBA/0ZAQP89Nzf/rKmq////////////////////&#10;/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Ly8v9VUFD/Rj0+/0g/QP9HQED/RkBA/0ZAQP9GQED/RkBA/0ZAQP9GQED/RkBA/0ZAQP9G&#10;QED/RkBA/0ZAQP9GQED/RkBA/0ZAQP9GQED/RkBA/0ZAQP9GQED/RkBA/0ZAQP9GQED/RkBA/0ZA&#10;QP9GQED/RkBA/0ZAQP9GQED/RkBA/0ZAQP9GQED/RkBA/0ZAQP9GQED/PTc3/6ypqv//////////&#10;///////////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/VVBQ/0Y9Pv9IP0D/R0BA/0ZAQP9GQED/RkBA/0ZAQP9GQED/RkBA/0ZA&#10;QP9GQED/RkBA/0ZAQP9GQED/RkBA/0ZAQP9GQED/RkBA/0ZAQP9GQED/RkBA/0ZAQP9GQED/RkBA&#10;/0ZAQP9GQED/RkBA/0ZAQP9GQED/RkBA/0ZAQP9GQED/RkBA/0ZAQP9GQED/RkBA/z03N/+sqar/&#10;////////////////////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vLy/1VQUP9GPT7/SD9A/0dAQP9GQED/RkBA/0ZAQP9GQED/RkBA&#10;/0ZAQP9GQED/RkBA/0ZAQP9GQED/RkBA/0ZAQP9GQED/RkBA/0ZAQP9GQED/RkBA/0ZAQP9GQED/&#10;RkBA/0ZAQP9GQED/RkBA/0ZAQP9GQED/RkBA/0ZAQP9GQED/RkBA/0ZAQP9GQED/RkBA/0ZAQP89&#10;Nzf/rKmq///////////////////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y8v9VUFD/Rj0+/0g/QP9HQED/RkBA/0ZAQP9GQED/&#10;RkBA/0ZAQP9GQED/RkBA/0ZAQP9GQED/RkBA/0ZAQP9GQED/RkBA/0ZAQP9GQED/RkBA/0ZAQP9G&#10;QED/RkBA/0ZAQP9GQED/RkBA/0ZAQP9GQED/RkBA/0ZAQP9GQED/RkBA/0ZAQP9GQED/RkBA/0ZA&#10;QP9GQED/PTc3/6ypqv/////////////////////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/VVBQ/0Y9Pv9IP0D/R0BA/0ZAQP9G&#10;QED/RkBA/0ZAQP9GQED/RkBA/0ZAQP9GQED/RkBA/0ZAQP9GQED/RkBA/0ZAQP9GQED/RkBA/0ZA&#10;QP9GQED/RkBA/0ZAQP9GQED/RkBA/0ZAQP9GQED/RkBA/0ZAQP9GQED/RkBA/0ZAQP9GQED/RkBA&#10;/0ZAQP9GQED/RkBA/z03N/+sqar/////////////////////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vLy/1VQUP9GPT7/SD9A/0dA&#10;QP9GQED/RkBA/0ZAQP9GQED/RkBA/0ZAQP9GQED/RkBA/0ZAQP9GQED/RkBA/0ZAQP9GQED/RkBA&#10;/0ZAQP9GQED/RkBA/0ZAQP9GQED/RkBA/0ZAQP9GQED/RkBA/0ZAQP9GQED/RkBA/0ZAQP9GQED/&#10;RkBA/0ZAQP9GQED/RkBA/0ZAQP89Nzf/rKmq/////////////////////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Ly8v9VUFD/Rj0+&#10;/0g/QP9HQED/RkBA/0ZAQP9GQED/RkBA/0ZAQP9GQED/RkBA/0ZAQP9GQED/RkBA/0ZAQP9GQED/&#10;RkBA/0ZAQP9GQED/RkBA/0ZAQP9GQED/RkBA/0ZAQP9GQED/RkBA/0ZAQP9GQED/RkBA/0ZAQP9G&#10;QED/RkBA/0ZAQP9GQED/RkBA/0ZAQP9GQED/PTc3/6ypqv/////////////////////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/&#10;VVBQ/0Y9Pv9IP0D/R0BA/0ZAQP9GQED/RkBA/0ZAQP9GQED/RkBA/0ZAQP9GQED/RkBA/0ZAQP9G&#10;QED/RkBA/0ZAQP9GQED/RkBA/0ZAQP9GQED/RkBA/0ZAQP9GQED/RkBA/0ZAQP9GQED/RkBA/0ZA&#10;QP9GQED/RkBA/0ZAQP9GQED/RkBA/0ZAQP9GQED/RkBA/z03N/+sqar/////////////////////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Ly/1VQUP9GPT7/SD9A/0dAQP9GQED/RkBA/0ZAQP9GQED/RkBA/0ZAQP9GQED/RkBA/0ZA&#10;QP9GQED/RkBA/0ZAQP9GQED/RkBA/0ZAQP9GQED/RkBA/0ZAQP9GQED/RkBA/0ZAQP9GQED/RkBA&#10;/0ZAQP9GQED/RkBA/0ZAQP9GQED/RkBA/0ZAQP9GQED/RkBA/0ZAQP89Nzf/rKmq////////////&#10;//////////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Ly8v9VUFD/Rj0+/0g/QP9HQED/RkBA/0ZAQP9GQED/RkBA/0ZAQP9GQED/RkBA&#10;/0ZAQP9GQED/RkBA/0ZAQP9GQED/RkBA/0ZAQP9GQED/RkBA/0ZAQP9GQED/RkBA/0ZAQP9GQED/&#10;RkBA/0ZAQP9GQED/RkBA/0ZAQP9GQED/RkBA/0ZAQP9GQED/RkBA/0ZAQP9GQED/PTc3/6ypqv//&#10;///////////////////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/VVBQ/0Y9Pv9IP0D/R0BA/0ZAQP9GQED/RkBA/0ZAQP9GQED/&#10;RkBA/0ZAQP9GQED/RkBA/0ZAQP9GQED/RkBA/0ZAQP9GQED/RkBA/0ZAQP9GQED/RkBA/0ZAQP9G&#10;QED/RkBA/0ZAQP9GQED/RkBA/0ZAQP9GQED/RkBA/0ZAQP9GQED/RkBA/0ZAQP9GQED/RkBA/z03&#10;N/+sqar/////////////////////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vLy/1VQUP9GPT7/SD9A/0dAQP9GQED/RkBA/0ZAQP9G&#10;QED/RkBA/0ZAQP9GQED/RkBA/0ZAQP9GQED/RkBA/0ZAQP9GQED/RkBA/0ZAQP9GQED/RkBA/0ZA&#10;QP9GQED/RkBA/0ZAQP9GQED/RkBA/0ZAQP9GQED/RkBA/0ZAQP9GQED/RkBA/0ZAQP9GQED/RkBA&#10;/0ZAQP89Nzf/rKmq//////////////////////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Ly8v9VUFD/Rj0+/0g/QP9HQED/RkBA/0ZA&#10;QP9GQED/RkBA/0ZAQP9GQED/RkBA/0ZAQP9GQED/RkBA/0ZAQP9GQED/RkBA/0ZAQP9GQED/RkBA&#10;/0ZAQP9GQED/RkBA/0ZAQP9GQED/RkBA/0ZAQP9GQED/RkBA/0ZAQP9GQED/RkBA/0ZAQP9GQED/&#10;RkBA/0ZAQP9GQED/PTc3/6ypqv/////////////////////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/VVBQ/0Y9Pv9IP0D/R0BA&#10;/0ZAQP9GQED/RkBA/0ZAQP9GQED/RkBA/0ZAQP9GQED/RkBA/0ZAQP9GQED/RkBA/0ZAQP9GQED/&#10;RkBA/0ZAQP9GQED/RkBA/0ZAQP9GQED/RkBA/0ZAQP9GQED/RkBA/0ZAQP9GQED/RkBA/0ZAQP9G&#10;QED/RkBA/0ZAQP9GQED/RkBA/z03N/+sqar/////////////////////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vLy/1VQUP9GPT7/&#10;SD9A/0dAQP9GQED/RkBA/0ZAQP9GQED/RkBA/0ZAQP9GQED/RkBA/0ZAQP9GQED/RkBA/0ZAQP9G&#10;QED/RkBA/0ZAQP9GQED/RkBA/0ZAQP9GQED/RkBA/0ZAQP9GQED/RkBA/0ZAQP9GQED/RkBA/0ZA&#10;QP9GQED/RkBA/0ZAQP9GQED/RkBA/0ZAQP89Nzf/rKmq//////////////////////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Ly8v9V&#10;UFD/Rj0+/0g/QP9HQED/RkBA/0ZAQP9GQED/RkBA/0ZAQP9GQED/RkBA/0ZAQP9GQED/RkBA/0ZA&#10;QP9GQED/RkBA/0ZAQP9GQED/RkBA/0ZAQP9GQED/RkBA/0ZAQP9GQED/RkBA/0ZAQP9GQED/RkBA&#10;/0ZAQP9GQED/RkBA/0ZAQP9GQED/RkBA/0ZAQP9GQED/PTc3/6ypqv/////////////////////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/VVBQ/0Y9Pv9IP0D/R0BA/0ZAQP9GQED/RkBA/0ZAQP9GQED/RkBA/0ZAQP9GQED/RkBA&#10;/0ZAQP9GQED/RkBA/0ZAQP9GQED/RkBA/0ZAQP9GQED/RkBA/0ZAQP9GQED/RkBA/0ZAQP9GQED/&#10;RkBA/0ZAQP9GQED/RkBA/0ZAQP9GQED/RkBA/0ZAQP9GQED/RkBA/z03N/+sqar/////////////&#10;////////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Ly/1VQUP9GPT7/SD9A/0dAQP9GQED/RkBA/0ZAQP9GQED/RkBA/0ZAQP9GQED/&#10;RkBA/0ZAQP9GQED/RkBA/0ZAQP9GQED/RkBA/0ZAQP9GQED/RkBA/0ZAQP9GQED/RkBA/0ZAQP9G&#10;QED/RkBA/0ZAQP9GQED/RkBA/0ZAQP9GQED/RkBA/0ZAQP9GQED/RkBA/0ZAQP89Nzf/rKmq////&#10;//////////////////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Ly8v9VUFD/Rj0+/0g/QP9HQED/RkBA/0ZAQP9GQED/RkBA/0ZAQP9G&#10;QED/RkBA/0ZAQP9GQED/RkBA/0ZAQP9GQED/RkBA/0ZAQP9GQED/RkBA/0ZAQP9GQED/RkBA/0ZA&#10;QP9GQED/RkBA/0ZAQP9GQED/RkBA/0ZAQP9GQED/RkBA/0ZAQP9GQED/RkBA/0ZAQP9GQED/PTc3&#10;/6ypqv/////////////////////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/VVBQ/0Y9Pv9IP0D/R0BA/0ZAQP9GQED/RkBA/0ZA&#10;QP9GQED/RkBA/0ZAQP9GQED/RkBA/0ZAQP9GQED/RkBA/0ZAQP9GQED/RkBA/0ZAQP9GQED/RkBA&#10;/0ZAQP9GQED/RkBA/0ZAQP9GQED/RkBA/0ZAQP9GQED/RkBA/0ZAQP9GQED/RkBA/0ZAQP9GQED/&#10;RkBA/z03N/+sqar/////////////////////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Ly/1VQUP9GPT7/SD9A/0dAQP9GQED/RkBA&#10;/0ZAQP9GQED/RkBA/0ZAQP9GQED/RkBA/0ZAQP9GQED/RkBA/0ZAQP9GQED/RkBA/0ZAQP9GQED/&#10;RkBA/0ZAQP9GQED/RkBA/0ZAQP9GQED/RkBA/0ZAQP9GQED/RkBA/0ZAQP9GQED/RkBA/0ZAQP9G&#10;QED/RkBA/0ZAQP89Nzf/rKmq/////////////////////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Ly8v9VUFD/Rj0+/0g/QP9HQED/&#10;RkBA/0ZAQP9GQED/RkBA/0ZAQP9GQED/RkBA/0ZAQP9GQED/RkBA/0ZAQP9GQED/RkBA/0ZAQP9G&#10;QED/RkBA/0ZAQP9GQED/RkBA/0ZAQP9GQED/RkBA/0ZAQP9GQED/RkBA/0ZAQP9GQED/RkBA/0ZA&#10;QP9GQED/RkBA/0ZAQP9GQED/PTc3/6ypqv/////////////////////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/VVBQ/0Y9Pv9I&#10;P0D/R0BA/0ZAQP9GQED/RkBA/0ZAQP9GQED/RkBA/0ZAQP9GQED/RkBA/0ZAQP9GQED/RkBA/0ZA&#10;QP9GQED/RkBA/0ZAQP9GQED/RkBA/0ZAQP9GQED/RkBA/0ZAQP9GQED/RkBA/0ZAQP9GQED/RkBA&#10;/0ZAQP9GQED/RkBA/0ZAQP9GQED/RkBA/z03N/+sqar/////////////////////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Ly/1VQ&#10;UP9GPT7/SD9A/0dAQP9GQED/RkBA/0ZAQP9GQED/RkBA/0ZAQP9GQED/RkBA/0ZAQP9GQED/RkBA&#10;/0ZAQP9GQED/RkBA/0ZAQP9GQED/RkBA/0ZAQP9GQED/RkBA/0ZAQP9GQED/RkBA/0ZAQP9GQED/&#10;RkBA/0ZAQP9GQED/RkBA/0ZAQP9GQED/RkBA/0ZAQP89Nzf/rKmq/////////////////////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Ly8v9VUFD/Rj0+/0g/QP9HQED/RkBA/0ZAQP9GQED/RkBA/0ZAQP9GQED/RkBA/0ZAQP9GQED/&#10;RkBA/0ZAQP9GQED/RkBA/0ZAQP9GQED/RkBA/0ZAQP9GQED/RkBA/0ZAQP9GQED/RkBA/0ZAQP9G&#10;QED/RkBA/0ZAQP9GQED/RkBA/0ZAQP9GQED/RkBA/0ZAQP9GQED/PTc3/6ypqv//////////////&#10;///////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/VVBQ/0Y9Pv9IP0D/R0BA/0ZAQP9GQED/RkBA/0ZAQP9GQED/RkBA/0ZAQP9G&#10;QED/RkBA/0ZAQP9GQED/RkBA/0ZAQP9GQED/RkBA/0ZAQP9GQED/RkBA/0ZAQP9GQED/RkBA/0ZA&#10;QP9GQED/RkBA/0ZAQP9GQED/RkBA/0ZAQP9GQED/RkBA/0ZAQP9GQED/RkBA/z03N/+sqar/////&#10;////////////////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vLy/1VQUP9GPT7/SD9A/0dAQP9GQED/RkBA/0ZAQP9GQED/RkBA/0ZA&#10;QP9GQED/RkBA/0ZAQP9GQED/RkBA/0ZAQP9GQED/RkBA/0ZAQP9GQED/RkBA/0ZAQP9GQED/RkBA&#10;/0ZAQP9GQED/RkBA/0ZAQP9GQED/RkBA/0ZAQP9GQED/RkBA/0ZAQP9GQED/RkBA/0ZAQP89Nzf/&#10;rKmq//////////////////////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Ly8v9VUFD/Rj0+/0g/QP9HQED/RkBA/0ZAQP9GQED/RkBA&#10;/0ZAQP9GQED/RkBA/0ZAQP9GQED/RkBA/0ZAQP9GQED/RkBA/0ZAQP9GQED/RkBA/0ZAQP9GQED/&#10;RkBA/0ZAQP9GQED/RkBA/0ZAQP9GQED/RkBA/0ZAQP9GQED/RkBA/0ZAQP9GQED/RkBA/0ZAQP9G&#10;QED/PTc3/6ypqv/////////////////////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/VVBQ/0Y9Pv9IP0D/R0BA/0ZAQP9GQED/&#10;RkBA/0ZAQP9GQED/RkBA/0ZAQP9GQED/RkBA/0ZAQP9GQED/RkBA/0ZAQP9GQED/RkBA/0ZAQP9G&#10;QED/RkBA/0ZAQP9GQED/RkBA/0ZAQP9GQED/RkBA/0ZAQP9GQED/RkBA/0ZAQP9GQED/RkBA/0ZA&#10;QP9GQED/RkBA/z03N/+sqar/////////////////////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Ly/1VQUP9GPT7/SD9A/0dAQP9G&#10;QED/RkBA/0ZAQP9GQED/RkBA/0ZAQP9GQED/RkBA/0ZAQP9GQED/RkBA/0ZAQP9GQED/RkBA/0ZA&#10;QP9GQED/RkBA/0ZAQP9GQED/RkBA/0ZAQP9GQED/RkBA/0ZAQP9GQED/RkBA/0ZAQP9GQED/RkBA&#10;/0ZAQP9GQED/RkBA/0ZAQP89Nzf/rKmq//////////////////////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y8v9VUFD/Rj0+/0g/&#10;QP9HQED/RkBA/0ZAQP9GQED/RkBA/0ZAQP9GQED/RkBA/0ZAQP9GQED/RkBA/0ZAQP9GQED/RkBA&#10;/0ZAQP9GQED/RkBA/0ZAQP9GQED/RkBA/0ZAQP9GQED/RkBA/0ZAQP9GQED/RkBA/0ZAQP9GQED/&#10;RkBA/0ZAQP9GQED/RkBA/0ZAQP9GQED/PTc3/6ypqv/////////////////////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/VVBQ&#10;/0Y9Pv9IP0D/R0BA/0ZAQP9GQED/RkBA/0ZAQP9GQED/RkBA/0ZAQP9GQED/RkBA/0ZAQP9GQED/&#10;RkBA/0ZAQP9GQED/RkBA/0ZAQP9GQED/RkBA/0ZAQP9GQED/RkBA/0ZAQP9GQED/RkBA/0ZAQP9G&#10;QED/RkBA/0ZAQP9GQED/RkBA/0ZAQP9GQED/RkBA/z03N/+sqar/////////////////////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Ly/1VQUP9GPT7/SD9A/0dAQP9GQED/RkBA/0ZAQP9GQED/RkBA/0ZAQP9GQED/RkBA/0ZAQP9G&#10;QED/RkBA/0ZAQP9GQED/RkBA/0ZAQP9GQED/RkBA/0ZAQP9GQED/RkBA/0ZAQP9GQED/RkBA/0ZA&#10;QP9GQED/RkBA/0ZAQP9GQED/RkBA/0ZAQP9GQED/RkBA/0ZAQP89Nzf/rKmq////////////////&#10;//////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Ly8v9VUFD/Rj0+/0g/QP9HQED/RkBA/0ZAQP9GQED/RkBA/0ZAQP9GQED/RkBA/0ZA&#10;QP9GQED/RkBA/0ZAQP9GQED/RkBA/0ZAQP9GQED/RkBA/0ZAQP9GQED/RkBA/0ZAQP9GQED/RkBA&#10;/0ZAQP9GQED/RkBA/0ZAQP9GQED/RkBA/0ZAQP9GQED/RkBA/0ZAQP9GQED/PTc3/6ypqv//////&#10;///////////////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/VVBQ/0Y9Pv9IP0D/R0BA/0ZAQP9GQED/RkBA/0ZAQP9GQED/RkBA&#10;/0ZAQP9GQED/RkBA/0ZAQP9GQED/RkBA/0ZAQP9GQED/RkBA/0ZAQP9GQED/RkBA/0ZAQP9GQED/&#10;RkBA/0ZAQP9GQED/RkBA/0ZAQP9GQED/RkBA/0ZAQP9GQED/RkBA/0ZAQP9GQED/RkBA/z03N/+s&#10;qar/////////////////////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Ly/1VQUP9GPT7/SD9A/0dAQP9GQED/RkBA/0ZAQP9GQED/&#10;RkBA/0ZAQP9GQED/RkBA/0ZAQP9GQED/RkBA/0ZAQP9GQED/RkBA/0ZAQP9GQED/RkBA/0ZAQP9G&#10;QED/RkBA/0ZAQP9GQED/RkBA/0ZAQP9GQED/RkBA/0ZAQP9GQED/RkBA/0ZAQP9GQED/RkBA/0ZA&#10;QP89Nzf/rKmq/////////////////////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Ly8v9VUFD/Rj0+/0g/QP9HQED/RkBA/0ZAQP9G&#10;QED/RkBA/0ZAQP9GQED/RkBA/0ZAQP9GQED/RkBA/0ZAQP9GQED/RkBA/0ZAQP9GQED/RkBA/0ZA&#10;QP9GQED/RkBA/0ZAQP9GQED/RkBA/0ZAQP9GQED/RkBA/0ZAQP9GQED/RkBA/0ZAQP9GQED/RkBA&#10;/0ZAQP9GQED/PTc3/6ypqv/////////////////////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/VVBQ/0Y9Pv9IP0D/R0BA/0ZA&#10;QP9GQED/RkBA/0ZAQP9GQED/RkBA/0ZAQP9GQED/RkBA/0ZAQP9GQED/RkBA/0ZAQP9GQED/RkBA&#10;/0ZAQP9GQED/RkBA/0ZAQP9GQED/RkBA/0ZAQP9GQED/RkBA/0ZAQP9GQED/RkBA/0ZAQP9GQED/&#10;RkBA/0ZAQP9GQED/RkBA/z03N/+sqar/////////////////////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Ly/1VQUP9GPT7/SD9A&#10;/0dAQP9GQED/RkBA/0ZAQP9GQED/RkBA/0ZAQP9GQED/RkBA/0ZAQP9GQED/RkBA/0ZAQP9GQED/&#10;RkBA/0ZAQP9GQED/RkBA/0ZAQP9GQED/RkBA/0ZAQP9GQED/RkBA/0ZAQP9GQED/RkBA/0ZAQP9G&#10;QED/RkBA/0ZAQP9GQED/RkBA/0ZAQP89Nzf/rKmq/////////////////////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Ly8v9VUFD/&#10;Rj0+/0g/QP9HQED/RkBA/0ZAQP9GQED/RkBA/0ZAQP9GQED/RkBA/0ZAQP9GQED/RkBA/0ZAQP9G&#10;QED/RkBA/0ZAQP9GQED/RkBA/0ZAQP9GQED/RkBA/0ZAQP9GQED/RkBA/0ZAQP9GQED/RkBA/0ZA&#10;QP9GQED/RkBA/0ZAQP9GQED/RkBA/0ZAQP9GQED/PTc3/6ypqv/////////////////////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/VVBQ/0Y9Pv9IP0D/R0BA/0ZAQP9GQED/RkBA/0ZAQP9GQED/RkBA/0ZAQP9GQED/RkBA/0ZA&#10;QP9GQED/RkBA/0ZAQP9GQED/RkBA/0ZAQP9GQED/RkBA/0ZAQP9GQED/RkBA/0ZAQP9GQED/RkBA&#10;/0ZAQP9GQED/RkBA/0ZAQP9GQED/RkBA/0ZAQP9GQED/RkBA/z03N/+sqar/////////////////&#10;////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vLy/1VQUP9GPT7/SD9A/0dAQP9GQED/RkBA/0ZAQP9GQED/RkBA/0ZAQP9GQED/RkBA&#10;/0ZAQP9GQED/RkBA/0ZAQP9GQED/RkBA/0ZAQP9GQED/RkBA/0ZAQP9GQED/RkBA/0ZAQP9GQED/&#10;RkBA/0ZAQP9GQED/RkBA/0ZAQP9GQED/RkBA/0ZAQP9GQED/RkBA/0ZAQP89Nzf/rKmq////////&#10;//////////////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Ly8v9VUFD/Rj0+/0g/QP9HQED/RkBA/0ZAQP9GQED/RkBA/0ZAQP9GQED/&#10;RkBA/0ZAQP9GQED/RkBA/0ZAQP9GQED/RkBA/0ZAQP9GQED/RkBA/0ZAQP9GQED/RkBA/0ZAQP9G&#10;QED/RkBA/0ZAQP9GQED/RkBA/0ZAQP9GQED/RkBA/0ZAQP9GQED/RkBA/0ZAQP9GQED/PTc3/6yp&#10;qv/////////////////////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/VVBQ/0Y9Pv9IP0D/R0BA/0ZAQP9GQED/RkBA/0ZAQP9G&#10;QED/RkBA/0ZAQP9GQED/RkBA/0ZAQP9GQED/RkBA/0ZAQP9GQED/RkBA/0ZAQP9GQED/RkBA/0ZA&#10;QP9GQED/RkBA/0ZAQP9GQED/RkBA/0ZAQP9GQED/RkBA/0ZAQP9GQED/RkBA/0ZAQP9GQED/RkBA&#10;/z03N/+sqar/////////////////////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vLy/1VQUP9GPT7/SD9A/0dAQP9GQED/RkBA/0ZA&#10;QP9GQED/RkBA/0ZAQP9GQED/RkBA/0ZAQP9GQED/RkBA/0ZAQP9GQED/RkBA/0ZAQP9GQED/RkBA&#10;/0ZAQP9GQED/RkBA/0ZAQP9GQED/RkBA/0Y/P/9GQED/RkBA/0ZAQP9GQED/RkBA/0ZAQf9GQED/&#10;RkBA/0ZAQP89Nzf/rKmq/////////////////////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Ly8v9VUFD/Rj0+/0g/QP9HQED/RkBA&#10;/0ZAQP9GQED/RkBA/0ZAQP9GQED/RkBA/0ZAQP9GQED/RkBA/0ZAQP9GQED/RkBA/0ZAQP9GQED/&#10;RkBA/0ZAQP9GQED/RkBA/0ZAQP9GQED/RkBA/0U/P/9COzv/Qz08/0M8PP9DPDz/Qzw8/0E8Pf9A&#10;PT7/Qjw8/0Y/P/9HQED/PTc3/6ypqv/////////////////////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/VVBQ/0Y9Pv9IP0D/&#10;R0BA/0ZAQP9GQED/RkBA/0ZAQP9GQED/RkBA/0ZAQP9GQED/RkBA/0ZAQP9GQED/RkBA/0ZAQP9G&#10;QED/RkBA/0ZAQP9GQED/RkBA/0ZAQP9GQED/RkBA/0Q+Pv9aVVT/t7Oy/7Owr/+0sbD/tLGw/7Sx&#10;sP+zsbH/s7Gx/7WwsP9aU1P/RD4+/z03N/+sqar/////////////////////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vLy/1VQUP9G&#10;PT7/SD9A/0dAQP9GQED/RkBA/0ZAQP9GQED/RkBA/0ZAQP9GQED/RkBA/0ZAQP9GQED/RkBA/0ZA&#10;QP9GQED/RkBA/0ZAQP9GQED/RkBA/0ZAQP9GQED/RkBA/0ZAQP9CPDz/amVl/7GsrP9iXV7/amVm&#10;/2diY/9jXl//ZmJj/2ViY/+yra3/aWJi/0M8PP89Nzf/rKmq/////////////////////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y&#10;8v9VUFD/Rj0+/0g/QP9HQED/RkBA/0ZAQP9GQED/RkBA/0ZAQP9GQED/RkBA/0ZAQP9GQED/RkBA&#10;/0ZAQP9GQED/RkBA/0ZAQP9GQED/RkBA/0ZAQP9GQED/RkBA/0ZAQP9GQED/RT8//0lERP9TTE7/&#10;XVda/0M9P/9jXV//k46Q/15ZW/88ODr/UEpK/0xFRf9GPz//PTc3/6ypqv//////////////////&#10;///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/VVBQ/0Y9Pv9IP0D/R0BA/0ZAQP9GQED/RkBA/0ZAQP9GQED/RkBA/0ZAQP9GQED/&#10;RkBA/0ZAQP9GQED/RkBA/0ZAQP9GQED/RkBA/0ZAQP9GQED/RkBA/0ZAQP9GQED/RkBA/0ZAQP9G&#10;QED/s7Cx/9XT1P+8ubr/ysfI/6+urv/PzM3/WFRV/0I8Pf9GPz//RkBA/z03N/+sqar/////////&#10;////////////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vLy/1VQUP9GPT7/SD9A/0dAQP9GQED/RkBA/0ZAQP9GQED/RkBA/0ZAQP9G&#10;QED/RkBA/0ZAQP9GQED/RkBA/0ZAQP9GQED/RkBA/0ZAQP9GQED/RkBA/0ZAQP9GQED/RkBA/0ZA&#10;QP9DPT3/YVtb/8PAwP9CQD//sK6t/5qYl/8vLSz/oZ6e/4WCgv9AOjr/RkBA/0ZAQP89Nzf/rKmq&#10;/////////////////////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y8v9VUFD/Rj0+/0g/QP9HQED/RkBA/0ZAQP9GQED/RkBA/0ZA&#10;QP9GQED/RkBA/0ZAQP9GQED/RkBA/0ZAQP9GQED/RkBA/0ZAQP9GQED/RkBA/0ZAQP9GQED/RkBA&#10;/0ZAQP9GQED/Qz09/2ljY/+xra3/Lysr/42Jif+FgoL/MCws/5KOjv+Nion/Pzo5/0ZAQP9GQED/&#10;PTc3/6ypqv/////////////////////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/VVBQ/0Y9Pv9IP0D/R0BA/0ZAQP9GQED/RkBA&#10;/0ZAQP9GQED/RkBA/0ZAQP9GQED/RkBA/0ZAQP9GQED/RkBA/0ZAQP9GQED/RkBA/0ZAQP9GQED/&#10;RkBA/0ZAQP9GQED/RkBA/0I8PP9nYWH/0s7P/398ff+7uLn/t7S1/356e//Avr7/jYqJ/z44OP9G&#10;QED/RkBA/z03N/+sqar/////////////////////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vLy/1VQUP9GPT7/SD9A/0dAQP9GQED/&#10;RkBA/0ZAQP9GQED/RkBA/0ZAQP9GQED/RkBA/0ZAQP9GQED/RkBA/0ZAQP9GQED/RkBA/0ZAQP9G&#10;QED/RkBA/0ZAQP9GQED/RkBA/0ZAQP9EPj7/U01O/6aho/+tqar/qqan/6qmp/+tqqv/q6mp/2Zi&#10;Yf9CPDz/RkBA/0ZAQP89Nzf/rKmq/////////////////////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Ly8v9VUFD/Rj0+/0g/QP9H&#10;QED/RkBA/0ZAQP9GQED/RkBA/0ZAQP9GQED/RkBA/0ZAQP9GQED/RkBA/0ZAQP9GQED/RkBA/0ZA&#10;QP9GQED/RkBA/0ZAQP9GQED/RkBA/0ZAQP9GQED/RT8//0xGRv9taWr/bGhp/2pmZ/9uamv/bmpr&#10;/2tnaP9STk3/RT8//0ZAQP9GQED/PTc3/6ypqv/////////////////////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/VVBQ/0Y9&#10;Pv9IP0D/R0BA/0ZAQP9GQED/RkBA/0ZAQP9GQED/RkBA/0ZAQP9GQED/RkBA/0ZAQP9GQED/RkBA&#10;/0ZAQP9GQED/RkBA/0ZAQP9GQED/RkBA/0ZAQP9GQED/RkBA/0Q+Pv9WUFD/q6eo/7eztP/l4uL/&#10;trKz/7Wysv/j4OH/b2tr/0E8O/9GQED/RkBA/z03N/+sqar/////////////////////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vLy&#10;/1VQUP9GPT7/SD9A/0dAQP9GQED/RkBA/0ZAQP9GQED/RkBA/0ZAQP9GQED/RkBA/0ZAQP9GQED/&#10;RkBA/0ZAQP9GQED/RkBA/0ZAQP9GQED/RkBA/0ZAQP9GQED/RkBA/0ZAQP9GQED/RT8//zk1NP+C&#10;f37/i4iH/zg0M/85NTT/gn9//42Jiv8/Ojr/RkBA/0ZAQP8+Nzf/rKmq////////////////////&#10;/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Ly8v9VUFD/Rj0+/0g/QP9HQED/RkBA/0ZAQP9GQED/RkBA/0ZAQP9GQED/RkBA/0ZAQP9G&#10;QED/RkBA/0ZAQP9GQED/RkBA/0ZAQP9GQED/RkBA/0ZAQP9GQED/RkBA/0ZAQP9GQED/RkBA/0ZA&#10;QP9AOjr/hoCA/7Ourv9OSUn/TEdG/6mkpP+Rjo//Pzs6/0ZAQP9GQED/PTc3/6ypqv//////////&#10;///////////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/VVBQ/0Y9Pv9IP0D/R0BA/0ZAQP9GQED/RkBA/0ZAQP9GQED/RkBA/0ZA&#10;QP9GQED/RkBA/0ZAQP9GQED/RkBA/0ZAQP9GQED/RkBA/0ZAQP9GQED/RkBA/0ZAQP9GQED/RkBA&#10;/0dBQf9EPj7/QTw8/0lDRf+jnqD/zMnK/83Kyv+vq6z/TEhJ/0A8PP9EPj7/RkBA/z03N/+sqar/&#10;////////////////////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vLy/1VQUP9GPT7/SD9A/0dAQP9GQED/RkBA/0ZAQP9GQED/RkBA&#10;/0ZAQP9GQED/RkBA/0ZAQP9GQED/RkBA/0ZAQP9GQED/RkBA/0ZAQP9GQED/RkBA/0ZAQP9GQED/&#10;RkBA/0ZAQP9EPj7/XFZW/3dzdP86Nzj/Ozg5/0pHSP9MSUr/PDg5/zs3OP94dHT/WlZV/0Q+Pv89&#10;Nzf/rKmq///////////////////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y8v9VUFD/Rj0+/0g/QP9HQED/RkBA/0ZAQP9GQED/&#10;RkBA/0ZAQP9GQED/RkBA/0ZAQP9GQED/RkBA/0ZAQP9GQED/RkBA/0ZAQP9GQED/RkBA/0ZAQP9G&#10;QED/RkBA/0ZAQP9GQED/Qjw8/2pkZP/Y1db/raus/7Cur/+vra7/rqyt/7Cur/+uq6z/19TT/2Zi&#10;Yf9CPTz/PTc3/6ypqv/////////////////////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/VVBQ/0Y9Pv9IP0D/R0BA/0ZAQP9G&#10;QED/RkBA/0ZAQP9GQED/RkBA/0ZAQP9GQED/RkBA/0ZAQP9GQED/RkBA/0ZAQP9GQED/RkBA/0ZA&#10;QP9GQED/RkBA/0ZAQP9GQED/RkBA/0ZAQP9LRUX/amNl/2tmaP9mYmT/aGVm/2lkZv9pZGb/bGdn&#10;/2hiYv9KRUT/RT8//z03N/+sqar/////////////////////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vLy/1VQUP9GPT7/SD9A/0dA&#10;QP9GQED/RkBA/0ZAQP9GQED/RkBA/0ZAQP9GQED/RkBA/0ZAQP9GQED/RkBA/0ZAQP9GQED/RkBA&#10;/0ZAQP9GQED/RkBA/0ZAQP9GQED/RkBA/0ZAQP9GQED/RT8//0E6Pf9NR0n/qKOl/7y5uf+7trj/&#10;vrm7/2tlZf89Nzf/RT8//0ZAQP89Nzf/rKmq/////////////////////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Ly8v9VUFD/Rj0+&#10;/0g/QP9HQED/RkBA/0ZAQP9GQED/RkBA/0ZAQP9GQED/RkBA/0ZAQP9GQED/RkBA/0ZAQP9GQED/&#10;RkBA/0ZAQP9GQED/RkBA/0ZAQP9GQED/RkBA/0ZAQP9GQED/RkBA/0ZAQP8/OTv/ko2P/7Kur/9m&#10;YmP/aWRm/2tlZ/9STEz/RT8//0ZAQP9GQED/PTc3/6ypqv/////////////////////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/&#10;VVBQ/0Y9Pv9IP0D/R0BA/0ZAQP9GQED/RkBA/0ZAQP9GQED/RkBA/0ZAQP9GQED/RkBA/0ZAQP9G&#10;QED/RkBA/0ZAQP9GQED/RkBA/0ZAQP9GQED/RkBA/0ZAQP9GQED/RkBA/0ZAQP9GQED/QTs8/4J8&#10;fv+PjI3/ODQ1/z05Ov89ODn/Qz09/0ZAQP9GQED/RkBA/z03N/+sqar/////////////////////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Ly/1VQUP9GPT7/SD9A/0dAQP9GQED/RkBA/0ZAQP9GQED/RkBA/0ZAQP9GQED/RkBA/0ZA&#10;QP9GQED/RkBA/0ZAQP9GQED/RkBA/0ZAQP9GQED/RkBA/0ZAQP9GQED/RkBA/0ZAQP9GQED/RkBA&#10;/0I8Pf9xbG7/5ePj/8K/wP+4tbb/vbm6/29paf9BOzv/RkBA/0ZAQP89Nzf/rKmq////////////&#10;//////////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Ly8v9VUFD/Rj0+/0g/QP9HQED/RkBA/0ZAQP9GQED/RkBA/0ZAQP9GQED/RkBA&#10;/0ZAQP9GQED/RkBA/0ZAQP9GQED/RkBA/0ZAQP9GQED/RkBA/0ZAQP9GQED/RkBA/0ZAQP9GQED/&#10;RkBA/0U/P/9BOzz/UUxN/2RhYf9nY2T/aGRl/2plZv9RTEz/RT4//0ZAQP9GQED/PTc3/6ypqv//&#10;///////////////////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/VVBQ/0Y9Pv9IP0D/R0BA/0ZAQP9GQED/RkBA/0ZAQP9GQED/&#10;RkBA/0ZAQP9GQED/RkBA/0ZAQP9GQED/RkBA/0ZAQP9GQED/RkBA/0ZAQP9GQED/RkBA/0ZAQP9G&#10;QED/RkBA/0Q+Pv9ZU1P/l5GR/2xnZ/+1sbH/s7Cx/7Owsf+0sbH/aWVk/0E8O/9GQED/RkBA/z03&#10;N/+sqar/////////////////////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vLy/1VQUP9GPT7/SD9A/0dAQP9GQED/RkBA/0ZAQP9G&#10;QED/RkBA/0ZAQP9GQED/RkBA/0ZAQP9GQED/RkBA/0ZAQP9GQED/RkBA/0ZAQP9GQED/RkBA/0ZA&#10;QP9GQED/RkBA/0ZAQP9FPz//TkhI/2dhYf9VT0//bWpp/2xpav9saGn/eHV2/2NfXv9CPT3/RkBA&#10;/0ZAQP89Nzf/rKmq//////////////////////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Ly8v9VUFD/Rj0+/0g/QP9HQED/RkBA/0ZA&#10;QP9GQED/RkBA/0ZAQP9GQED/RkBA/0ZAQP9GQED/RkBA/0ZAQP9GQED/RkBA/0ZAQP9GQED/RkBA&#10;/0ZAQP9GQED/RkBA/0ZAQP9GQED/RkBA/0U/P/9CPDz/TUZG/5yYmP+yr6//raqr/8bDxP+DgH//&#10;QTs7/0ZAQP9GQED/PTc3/6ypqv/////////////////////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/VVBQ/0Y9Pv9IP0D/R0BA&#10;/0ZAQP9GQED/RkBA/0ZAQP9GQED/RkBA/0ZAQP9GQED/RkBA/0ZAQP9GQED/RkBA/0ZAQP9GQED/&#10;RkBA/0ZAQP9GQED/RkBA/0ZAQP9GQED/RkBA/0ZAQP9GQED/Pzk5/4yGhv+sqaj/ure3/5WRkv+4&#10;tbX/ZmJh/0I8PP9GQED/RkBA/z03N/+sqar/////////////////////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vLy/1VQUP9GPT7/&#10;SD9A/0dAQP9GQED/RkBA/0ZAQP9GQED/RkBA/0ZAQP9GQED/RkBA/0ZAQP9GQED/RkBA/0ZAQP9G&#10;QED/RkBA/0ZAQP9GQED/RkBA/0ZAQP9GQED/RkBA/0ZAQP9GQED/RkBA/z44OP+alZb/e3d3/4mF&#10;hv94dHX/c29v/5eUk/8/OTn/RkBA/0ZAQP89Nzf/rKmq//////////////////////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Ly8v9V&#10;UFD/Rj0+/0g/QP9HQED/RkBA/0ZAQP9GQED/RkBA/0ZAQP9GQED/RkBA/0ZAQP9GQED/RkBA/0ZA&#10;QP9GQED/RkBA/0ZAQP9GQED/RkBA/0ZAQP9GQED/RkBA/0ZAQP9GQED/RkBA/0ZAQP9DPT7/Z2Fj&#10;/7+5u/95dHb/ycXH/8/LzP+FgYD/QDo6/0ZAQP9GQED/PTc3/6ypqv/////////////////////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/VVBQ/0Y9Pv9IP0D/R0BA/0ZAQP9GQED/RkBA/0ZAQP9GQED/RkBA/0ZAQP9GQED/RkBA&#10;/0ZAQP9GQED/RkBA/0ZAQP9GQED/RkBA/0ZAQP9GQED/RkBA/0ZAQP9GQED/RkBA/0ZAQP9GQED/&#10;RD5A/z04Ov9RS03/RD9B/2llZv91cXH/RUFA/0ZAQP9GQED/RkBA/z03N/+sqar/////////////&#10;////////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Ly/1VQUP9GPT7/SD9A/0dAQP9GQED/RkBA/0ZAQP9GQED/RkBA/0ZAQP9GQED/&#10;RkBA/0ZAQP9GQED/RkBA/0ZAQP9GQED/RkBA/0ZAQP9GQED/RkBA/0ZAQP9GQED/RkBA/0ZAQP9G&#10;QED/Qz09/1RQUf+FgoL/WVVW/7m2t/++vb7/tbKz/2VhYP9CPDz/RkBA/0ZAQP89Nzf/rKmq////&#10;//////////////////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Ly8v9VUFD/Rj0+/0g/QP9HQED/RkBA/0ZAQP9GQED/RkBA/0ZAQP9G&#10;QED/RkBA/0ZAQP9GQED/RkBA/0ZAQP9GQED/RkBA/0ZAQP9GQED/RkBA/0ZAQP9GQED/RkBA/0ZA&#10;QP9GQED/RT8//0tFRv/FwcP/mpeY/2ZiY//Fw8T/iIWG/9PQ0f9cWFf/RD4+/0ZAQP9GQED/PTc3&#10;/6ypqv/////////////////////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/VVBQ/0Y9Pv9IP0D/R0BA/0ZAQP9GQED/RkBA/0ZA&#10;QP9GQED/RkBA/0ZAQP9GQED/RkBA/0ZAQP9GQED/RkBA/0ZAQP9GQED/RkBA/0ZAQP9GQED/RkBA&#10;/0ZAQP9GQED/RkBA/0E7O/91b3D/u7a3/zkzNf9oY2X/sa2v/zItLv+Sjo//lpKR/z85Of9GQED/&#10;RkBA/z03N/+sqar/////////////////////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Ly/1VQUP9GPT7/SD9A/0dAQP9GQED/RkBA&#10;/0ZAQP9GQED/RkBA/0ZAQP9GQED/RkBA/0ZAQP9GQED/RkBA/0ZAQP9GQED/RkBA/0ZAQP9GQED/&#10;RkBA/0ZAQP9GQED/RkBA/0ZAQP9BOzv/eXR0/7Csrf87NTf/TUdJ/1tVV/89Njj/hH6A/6WgoP8/&#10;OTn/RkBA/0ZAQP89Nzf/rKmq/////////////////////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Ly8v9VUFD/Rj0+/0g/QP9HQED/&#10;RkBA/0ZAQP9GQED/RkBA/0ZAQP9GQED/RkBA/0ZAQP9GQED/RkBA/0ZAQP9GQED/RkBA/0ZAQP9G&#10;QED/RkBA/0ZAQP9GQED/RkBA/0ZAQP9GQED/RD4+/1ROTv/PzM7/cW1u/0A8Pf89OTr/UU1O/8jE&#10;xv99d3f/QTs7/0ZAQP9GQED/PTc3/6ypqv/////////////////////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/VVBQ/0Y9Pv9I&#10;P0D/R0BA/0ZAQP9GQED/RkBA/0ZAQP9GQED/RkBA/0ZAQP9GQED/RkBA/0ZAQP9GQED/RkBA/0ZA&#10;QP9GQED/RkBA/0ZAQP9GQED/RkBA/0ZAQP9GQED/RkBA/0ZAQP9BOzz/cGxs/8/Nzf/Jx8f/xsPE&#10;/9XT0/+fnJz/Rj8//0ZAQP9GQED/RkBA/z03N/+sqar/////////////////////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Ly/1VQ&#10;UP9GPT7/SD9A/0dAQP9GQED/RkBA/0ZAQP9GQED/RkBA/0ZAQP9GQED/RkBA/0ZAQP9GQED/RkBA&#10;/0ZAQP9GQED/RkBA/0ZAQP9GQED/RkBA/0ZAQP9GQED/RkBA/0ZAQP9GQED/RkBA/0M7O/9OR0f/&#10;bWZm/3Vtbf9cVFX/Qjs7/0ZAQP9GQED/RkBA/0ZAQP89Nzf/rKmq/////////////////////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Ly8v9VUFD/Rj0+/0g/QP9HQED/RkBA/0ZAQP9GQED/RkBA/0ZAQP9GQED/RkBA/0ZAQP9GQED/&#10;RkBA/0ZAQP9GQED/RkBA/0ZAQP9GQED/RkBA/0ZAQP9GQED/RkBA/0ZAQP9GQED/RkBA/0ZAQP9I&#10;P0D/Rz4//0U7PP9EOjv/Rj0+/0g/QP9GQED/RkBA/0ZAQP9GQED/PTc3/6ypqv//////////////&#10;///////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/VVBQ/0Y9Pv9IP0D/R0BA/0ZAQP9GQED/RkBA/0ZAQP9GQED/RkBA/0ZAQP9G&#10;QED/RkBA/0ZAQP9GQED/RkBA/0ZAQP9GQED/RkBA/0ZAQP9GQED/RkBA/0ZAQP9GQED/RkBA/0ZA&#10;QP9GQED/RkBA/0dAQP9HQED/R0BA/0dAQP9GQED/RkBA/0ZAQP9GQED/RkBA/z03N/+sqar/////&#10;////////////////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vLy/1VQUP9GPT7/SD9A/0dAQP9GQED/RkBA/0ZAQP9GQED/RkBA/0ZA&#10;QP9GQED/RkBA/0ZAQP9GQED/RkBA/0ZAQP9GQED/RkBA/0ZAQP9GQED/RkBA/0ZAQP9GQED/RkBA&#10;/0ZAQP9GQED/RkBA/0ZAQP9GQED/RkBA/0ZAQP9GQED/RkBA/0ZAQP9GQED/RkBA/0ZAQP89Nzf/&#10;rKmq//////////////////////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Ly8v9VUFD/Rj0+/0g/QP9HQED/RkBA/0ZAQP9GQED/RkBA&#10;/0ZAQP9GQED/RkBA/0ZAQP9GQED/RkBA/0ZAQP9GQED/RkBA/0ZAQP9GQED/RkBA/0ZAQP9GQED/&#10;RkBA/0ZAQP9GQED/RkBA/0ZAQP9GQED/RkBA/0ZAQP9GQED/RkBA/0ZAQP9GQED/RkBA/0ZAQP9G&#10;QED/PTc3/6ypqv/////////////////////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/VVBQ/0Y9Pv9IP0D/R0BA/0ZAQP9GQED/&#10;RkBA/0ZAQP9GQED/RkBA/0ZAQP9GQED/RkBA/0ZAQP9GQED/RkBA/0ZAQP9GQED/RkBA/0ZAQP9G&#10;QED/RkBA/0ZAQP9GQED/RkBA/0ZAQP9GQED/RkBA/0ZAQP9GQED/RkBA/0ZAQP9GQED/RkBA/0ZA&#10;QP9GQED/RkBA/z03N/+sqar/////////////////////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Ly/1VQUP9GPT7/SD9A/0dAQP9G&#10;QED/RkBA/0ZAQP9GQED/RkBA/0ZAQP9GQED/RkBA/0ZAQP9GQED/RkBA/0ZAQP9GQED/RkBA/0ZA&#10;QP9GQED/RkBA/0ZAQP9GQED/RkBA/0ZAQP9GQED/RkBA/0ZAQP9GQED/RkBA/0ZAQP9GQED/RkBA&#10;/0ZAQP9GQED/RkBA/0ZAQP89Nzf/rKmq//////////////////////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y8v9VUFD/Rj0+/0g/&#10;QP9HQED/RkBA/0ZAQP9GQED/RkBA/0ZAQP9GQED/RkBA/0ZAQP9GQED/RkBA/0ZAQP9GQED/RkBA&#10;/0ZAQP9GQED/RkBA/0ZAQP9GQED/RkBA/0ZAQP9GQED/RkBA/0ZAQP9GQED/RkBA/0ZAQP9GQED/&#10;RkBA/0ZAQP9GQED/RkBA/0ZAQP9GQED/PTc3/6ypqv/////////////////////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/VVBQ&#10;/0Y9Pv9IP0D/R0BA/0ZAQP9GQED/RkBA/0ZAQP9GQED/RkBA/0ZAQP9GQED/RkBA/0ZAQP9GQED/&#10;RkBA/0ZAQP9GQED/RkBA/0ZAQP9GQED/RkBA/0ZAQP9GQED/RkBA/0ZAQP9GQED/RkBA/0ZAQP9G&#10;QED/RkBA/0ZAQP9GQED/RkBA/0ZAQP9GQED/RkBA/z03N/+sqar/////////////////////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Ly/1VQUP9GPT7/SD9A/0dAQP9GQED/RkBA/0ZAQP9GQED/RkBA/0ZAQP9GQED/RkBA/0ZAQP9G&#10;QED/RkBA/0ZAQP9GQED/RkBA/0ZAQP9GQED/RkBA/0ZAQP9GQED/RkBA/0ZAQP9GQED/RkBA/0ZA&#10;QP9GQED/RkBA/0ZAQP9GQED/RkBA/0ZAQP9GQED/RkBA/0ZAQP89Nzf/rKmq////////////////&#10;//////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Ly8v9VUFD/Rj0+/0g/QP9HQED/RkBA/0ZAQP9GQED/RkBA/0ZAQP9GQED/RkBA/0ZA&#10;QP9GQED/RkBA/0ZAQP9GQED/RkBA/0ZAQP9GQED/RkBA/0ZAQP9GQED/RkBA/0ZAQP9GQED/RkBA&#10;/0ZAQP9GQED/RkBA/0ZAQP9GQED/RkBA/0ZAQP9GQED/RkBA/0ZAQP9GQED/PTc3/6ypqv//////&#10;///////////////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/VVBQ/0Y9Pv9IP0D/R0BA/0ZAQP9GQED/RkBA/0ZAQP9GQED/RkBA&#10;/0ZAQP9GQED/RkBA/0ZAQP9GQED/RkBA/0ZAQP9GQED/RkBA/0ZAQP9GQED/RkBA/0ZAQP9GQED/&#10;RkBA/0ZAQP9GQED/RkBA/0ZAQP9GQED/RkBA/0ZAQP9GQED/RkBA/0ZAQP9GQED/RkBA/z03N/+s&#10;qar/////////////////////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Ly/1VQUP9GPT7/SD9A/0dAQP9GQED/RkBA/0ZAQP9GQED/&#10;RkBA/0ZAQP9GQED/RkBA/0ZAQP9GQED/RkBA/0ZAQP9GQED/RkBA/0ZAQP9GQED/RkBA/0ZAQP9G&#10;QED/RkBA/0ZAQP9GQED/RkBA/0ZAQP9GQED/RkBA/0ZAQP9GQED/RkBA/0ZAQP9GQED/RkBA/0ZA&#10;QP89Nzf/rKmq/////////////////////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Ly8v9VUFD/Rj0+/0g/QP9HQED/RkBA/0ZAQP9G&#10;QED/RkBA/0ZAQP9GQED/RkBA/0ZAQP9GQED/RkBA/0ZAQP9GQED/RkBA/0ZAQP9GQED/RkBA/0ZA&#10;QP9GQED/RkBA/0ZAQP9GQED/RkBA/0ZAQP9GQED/RkBA/0ZAQP9GQED/RkBA/0ZAQP9GQED/RkBA&#10;/0ZAQP9GQED/PTc3/6ypqv/////////////////////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/VVBQ/0Y9Pv9IP0D/R0BA/0ZA&#10;QP9GQED/RkBA/0ZAQP9GQED/RkBA/0ZAQP9GQED/RkBA/0ZAQP9GQED/RkBA/0ZAQP9GQED/RkBA&#10;/0ZAQP9GQED/RkBA/0ZAQP9GQED/RkBA/0ZAQP9GQED/RkBA/0ZAQP9GQED/RkBA/0ZAQP9GQED/&#10;RkBA/0ZAQP9GQED/RkBA/z03N/+sqar/////////////////////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Ly/1VQUP9GPT7/SD9A&#10;/0dAQP9GQED/RkBA/0ZAQP9GQED/RkBA/0ZAQP9GQED/RkBA/0ZAQP9GQED/RkBA/0ZAQP9GQED/&#10;RkBA/0ZAQP9GQED/RkBA/0ZAQP9GQED/RkBA/0ZAQP9GQED/RkBA/0ZAQP9GQED/RkBA/0ZAQP9G&#10;QED/RkBA/0ZAQP9GQED/RkBA/0ZAQP89Nzf/rKmq/////////////////////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Ly8v9VUFD/&#10;Rj0+/0g/QP9HQED/RkBA/0ZAQP9GQED/RkBA/0ZAQP9GQED/RkBA/0ZAQP9GQED/RkBA/0ZAQP9G&#10;QED/RkBA/0ZAQP9GQED/RkBA/0ZAQP9GQED/RkBA/0ZAQP9GQED/RkBA/0ZAQP9GQED/RkBA/0ZA&#10;QP9GQED/RkBA/0ZAQP9GQED/RkBA/0ZAQP9GQED/PTc3/6ypqv/////////////////////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/VVBQ/0Y9Pv9IP0D/R0BA/0ZAQP9GQED/RkBA/0ZAQP9GQED/RkBA/0ZAQP9GQED/RkBA/0ZA&#10;QP9GQED/RkBA/0ZAQP9GQED/RkBA/0ZAQP9GQED/RkBA/0ZAQP9GQED/RkBA/0ZAQP9GQED/RkBA&#10;/0ZAQP9GQED/RkBA/0ZAQP9GQED/RkBA/0ZAQP9GQED/RkBA/z03N/+sqar/////////////////&#10;////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vLy/1VQUP9GPT7/SD9A/0dAQP9GQED/RkBA/0ZAQP9GQED/RkBA/0ZAQP9GQED/RkBA&#10;/0ZAQP9GQED/RkBA/0ZAQP9GQED/RkBA/0ZAQP9GQED/RkBA/0ZAQP9GQED/RkBA/0ZAQP9GQED/&#10;RkBA/0ZAQP9GQED/RkBA/0ZAQP9GQED/RkBA/0ZAQP9GQED/RkBA/0ZAQP89Nzf/rKmq////////&#10;//////////////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Ly8v9VUFD/Rj0+/0g/QP9HQED/RkBA/0ZAQP9GQED/RkBA/0ZAQP9GQED/&#10;RkBA/0ZAQP9GQED/RkBA/0ZAQP9GQED/RkBA/0ZAQP9GQED/RkBA/0ZAQP9GQED/RkBA/0ZAQP9G&#10;QED/RkBA/0ZAQP9GQED/RkBA/0ZAQP9GQED/RkBA/0ZAQP9GQED/RkBA/0ZAQP9GQED/PTc3/6yp&#10;qv/////////////////////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/VVBQ/0Y9Pv9IP0D/R0BA/0ZAQP9GQED/RkBA/0ZAQP9G&#10;QED/RkBA/0ZAQP9GQED/RkBA/0ZAQP9GQED/RkBA/0ZAQP9GQED/RkBA/0ZAQP9GQED/RkBA/0ZA&#10;QP9GQED/RkBA/0ZAQP9GQED/RkBA/0ZAQP9GQED/RkBA/0ZAQP9GQED/RkBA/0ZAQP9GQED/RkBA&#10;/z03N/+sqar/////////////////////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vLy/1VQUP9GPT7/SD9A/0dAQP9GQED/RkBA/0ZA&#10;QP9GQED/RkBA/0ZAQP9GQED/RkBA/0ZAQP9GQED/RkBA/0ZAQP9GQED/RkBA/0ZAQP9GQED/RkBA&#10;/0ZAQP9GQED/RkBA/0ZAQP9GQED/RkBA/0ZAQP9GQED/RkBA/0ZAQP9GQED/RkBA/0ZAQP9GQED/&#10;RkBA/0ZAQP89Nzf/rKmq/////////////////////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Ly8v9VUFD/Rj0+/0g/QP9HQED/RkBA&#10;/0ZAQP9GQED/RkBA/0ZAQP9GQED/RkBA/0ZAQP9GQED/RkBA/0ZAQP9GQED/RkBA/0ZAQP9GQED/&#10;RkBA/0ZAQP9GQED/RkBA/0ZAQP9GQED/RkBA/0ZAQP9GQED/RkBA/0ZAQP9GQED/RkBA/0ZAQP9G&#10;QED/RkBA/0ZAQP9GQED/PTc3/6ypqv/////////////////////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/VVBQ/0Y9Pv9IP0D/&#10;R0BA/0ZAQP9GQED/RkBA/0ZAQP9GQED/RkBA/0ZAQP9GQED/RkBA/0ZAQP9GQED/RkBA/0ZAQP9G&#10;QED/RkBA/0ZAQP9GQED/RkBA/0ZAQP9GQED/RkBA/0ZAQP9GQED/RkBA/0ZAQP9GQED/RkBA/0ZA&#10;QP9GQED/RkBA/0ZAQP9GQED/RkBA/z03N/+sqar/////////////////////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vLy/1VQUP9G&#10;PT7/SD9A/0dAQP9GQED/RkBA/0ZAQP9GQED/RkBA/0ZAQP9GQED/RkBA/0ZAQP9GQED/RkBA/0ZA&#10;QP9GQED/RkBA/0ZAQP9GQED/RkBA/0ZAQP9GQED/RkBA/0ZAQP9GQED/RkBA/0ZAQP9GQED/RkBA&#10;/0ZAQP9GQED/RkBA/0ZAQP9GQED/RkBA/0ZAQP89Nzf/rKmq/////////////////////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y&#10;8v9VUFD/Rj0+/0g/QP9HQED/RkBA/0ZAQP9GQED/RkBA/0ZAQP9GQED/RkBA/0ZAQP9GQED/RkBA&#10;/0ZAQP9GQED/RkBA/0ZAQP9GQED/RkBA/0ZAQP9GQED/RkBA/0ZAQP9GQED/RkBA/0ZAQP9GQED/&#10;RkBA/0ZAQP9GQED/RkBA/0ZAQP9GQED/RkBA/0ZAQP9GQED/PTc3/6ypqv//////////////////&#10;///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/VVBQ/0Y9Pv9IP0D/R0BA/0ZAQP9GQED/RkBA/0ZAQP9GQED/RkBA/0ZAQP9GQED/&#10;RkBA/0ZAQP9GQED/RkBA/0ZAQP9GQED/RkBA/0ZAQP9GQED/RkBA/0ZAQP9GQED/RkBA/0ZAQP9G&#10;QED/RkBA/0ZAQP9GQED/RkBA/0ZAQP9GQED/RkBA/0ZAQP9GQED/RkBA/z03N/+sqar/////////&#10;////////////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vLy/1VQUP9GPT7/SD9A/0dAQP9GQED/RkBA/0ZAQP9GQED/RkBA/0ZAQP9G&#10;QED/RkBA/0ZAQP9GQED/RkBA/0ZAQP9GQED/RkBA/0ZAQP9GQED/RkBA/0ZAQP9GQED/RkBA/0ZA&#10;QP9GQED/RkBA/0ZAQP9GQED/RkBA/0ZAQP9GQED/RkBA/0ZAQP9GQED/RkBA/0ZAQP89Nzf/rKmq&#10;/////////////////////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y8v9VUFD/Rj0+/0g/QP9HQED/RkBA/0ZAQP9GQED/RkBA/0ZA&#10;QP9GQED/RkBA/0ZAQP9GQED/RkBA/0ZAQP9GQED/RkBA/0ZAQP9GQED/RkBA/0ZAQP9GQED/RkBA&#10;/0ZAQP9GQED/RkBA/0ZAQP9GQED/RkBA/0ZAQP9GQED/RkBA/0ZAQP9GQED/RkBA/0ZAQP9GQED/&#10;PTc3/6ypqv/////////////////////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/VVBQ/0Y9Pv9IP0D/R0BA/0ZAQP9GQED/RkBA&#10;/0ZAQP9GQED/RkBA/0ZAQP9GQED/RkBA/0ZAQP9GQED/RkBA/0ZAQP9GQED/RkBA/0ZAQP9GQED/&#10;RkBA/0ZAQP9GQED/RkBA/0ZAQP9GQED/RkBA/0ZAQP9GQED/RkBA/0ZAQP9GQED/RkBA/0ZAQP9G&#10;QED/RkBA/z03N/+sqar/////////////////////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vLy/1VQUP9GPT7/SD9A/0dAQP9GQED/&#10;RkBA/0ZAQP9GQED/RkBA/0ZAQP9GQED/RkBA/0ZAQP9GQED/RkBA/0ZAQP9GQED/RkBA/0ZAQP9G&#10;QED/RkBA/0ZAQP9GQED/RkBA/0ZAQP9GQED/RkBA/0ZAQP9GQED/RkBA/0ZAQP9GQED/RkBA/0ZA&#10;QP9GQED/RkBA/0ZAQP89Nzf/rKmq/////////////////////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Ly8v9VUFD/Rj0+/0g/QP9H&#10;QED/RkBA/0ZAQP9GQED/RkBA/0ZAQP9GQED/RkBA/0ZAQP9GQED/RkBA/0ZAQP9GQED/RkBA/0ZA&#10;QP9GQED/RkBA/0ZAQP9GQED/RkBA/0ZAQP9GQED/RkBA/0ZAQP9GQED/RkBA/0ZAQP9GQED/RkBA&#10;/0ZAQP9GQED/RkBA/0ZAQP9GQED/PTc3/6ypqv/////////////////////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/VVBQ/0Y9&#10;Pv9IP0D/R0BA/0ZAQP9GQED/RkBA/0ZAQP9GQED/RkBA/0ZAQP9GQED/RkBA/0ZAQP9GQED/RkBA&#10;/0ZAQP9GQED/RkBA/0ZAQP9GQED/RkBA/0ZAQP9GQED/RkBA/0ZAQP9GQED/RkBA/0ZAQP9GQED/&#10;RkBA/0ZAQP9GQED/RkBA/0ZAQP9GQED/RkBA/z03N/+sqar/////////////////////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vLy&#10;/1VQUP9GPT7/SD9A/0dAQP9GQED/RkBA/0ZAQP9GQED/RkBA/0ZAQP9GQED/RkBA/0ZAQP9GQED/&#10;RkBA/0ZAQP9GQED/RkBA/0ZAQP9GQED/RkBA/0ZAQP9GQED/RkBA/0ZAQP9GQED/RkBA/0ZAQP9G&#10;QED/RkBA/0ZAQP9GQED/RkBA/0ZAQP9GQED/RkBA/0ZAQP89Nzf/rKmq////////////////////&#10;/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Ly8v9VUFD/Rj0+/0g/QP9HQED/RkBA/0ZAQP9GQED/RkBA/0ZAQP9GQED/RkBA/0ZAQP9G&#10;QED/RkBA/0ZAQP9GQED/RkBA/0ZAQP9GQED/RkBA/0ZAQP9GQED/RkBA/0ZAQP9GQED/RkBA/0ZA&#10;QP9GQED/RkBA/0ZAQP9GQED/RkBA/0ZAQP9GQED/RkBA/0ZAQP9GQED/PTc3/6ypqv//////////&#10;///////////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/VVBQ/0Y9Pv9IP0D/R0BA/0ZAQP9GQED/RkBA/0ZAQP9GQED/RkBA/0ZA&#10;QP9GQED/RkBA/0ZAQP9GQED/RkBA/0ZAQP9GQED/RkBA/0ZAQP9GQED/RkBA/0ZAQP9GQED/RkBA&#10;/0ZAQP9GQED/RkBA/0ZAQP9GQED/RkBA/0ZAQP9GQED/RkBA/0ZAQP9GQED/RkBA/z03N/+sqar/&#10;////////////////////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vLy/1VQUP9GPT7/SD9A/0dAQP9GQED/RkBA/0ZAQP9GQED/RkBA&#10;/0ZAQP9GQED/RkBA/0ZAQP9GQED/RkBA/0ZAQP9GQED/RkBA/0ZAQP9GQED/RkBA/0ZAQP9GQED/&#10;RkBA/0ZAQP9GQED/RkBA/0ZAQP9GQED/RkBA/0ZAQP9GQED/RkBA/0ZAQP9GQED/RkBA/0ZAQP89&#10;Nzf/rKmq///////////////////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y8v9VUFD/Rj0+/0g/QP9HQED/RkBA/0ZAQP9GQED/&#10;RkBA/0ZAQP9GQED/RkBA/0ZAQP9GQED/RkBA/0ZAQP9GQED/RkBA/0ZAQP9GQED/RkBA/0ZAQP9G&#10;QED/RkBA/0ZAQP9GQED/RkBA/0ZAQP9GQED/RkBA/0ZAQP9GQED/RkBA/0ZAQP9GQED/RkBA/0ZA&#10;QP9GQED/PTc3/6ypqv/////////////////////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/VVBQ/0Y9Pv9IP0D/R0BA/0ZAQP9G&#10;QED/RkBA/0ZAQP9GQED/RkBA/0ZAQP9GQED/RkBA/0ZAQP9GQED/RkBA/0ZAQP9GQED/RkBA/0ZA&#10;QP9GQED/RkBA/0ZAQP9GQED/RkBA/0ZAQP9GQED/RkBA/0ZAQP9GQED/RkBA/0ZAQP9GQED/RkBA&#10;/0ZAQP9GQED/RkBA/z03N/+sqar/////////////////////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vLy/1VQUP9GPT7/SD9A/0dA&#10;QP9GQED/RkBA/0ZAQP9GQED/RkBA/0ZAQP9GQED/RkBA/0ZAQP9GQED/RkBA/0ZAQP9GQED/RkBA&#10;/0ZAQP9GQED/RkBA/0ZAQP9GQED/RkBA/0ZAQP9GQED/RkBA/0ZAQP9GQED/RkBA/0ZAQP9GQED/&#10;RkBA/0ZAQP9GQED/RkBA/0ZAQP89Nzf/rKmq/////////////////////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Ly8v9VUFD/Rj0+&#10;/0g/QP9HQED/RkBA/0ZAQP9GQED/RkBA/0ZAQP9GQED/RkBA/0ZAQP9GQED/RkBA/0ZAQP9GQED/&#10;RkBA/0ZAQP9GQED/RkBA/0ZAQP9GQED/RkBA/0ZAQP9GQED/RkBA/0ZAQP9GQED/RkBA/0ZAQP9G&#10;QED/RkBA/0ZAQP9GQED/RkBA/0ZAQP9GQED/PTc3/6ypqv/////////////////////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/&#10;VVBQ/0Y9Pv9IP0D/R0BA/0ZAQP9GQED/RkBA/0ZAQP9GQED/RkBA/0ZAQP9GQED/RkBA/0ZAQP9G&#10;QED/RkBA/0ZAQP9GQED/RkBA/0ZAQP9GQED/RkBA/0ZAQP9GQED/RkBA/0ZAQP9GQED/RkBA/0ZA&#10;QP9GQED/RkBA/0ZAQP9GQED/RkBA/0ZAQP9GQED/RkBA/z03N/+sqar/////////////////////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Ly/1VQUP9GPT7/SD9A/0dAQP9GQED/RkBA/0ZAQP9GQED/RkBA/0ZAQP9GQED/RkBA/0ZA&#10;QP9GQED/RkBA/0ZAQP9GQED/RkBA/0ZAQP9GQED/RkBA/0ZAQP9GQED/RkBA/0ZAQP9GQED/RkBA&#10;/0ZAQP9GQED/RkBA/0ZAQP9GQED/RkBA/0ZAQP9GQED/RkBA/0ZAQP89Nzf/rKmq////////////&#10;//////////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Ly8v9VUFD/Rj0+/0g/QP9HQED/RkBA/0ZAQP9GQED/RkBA/0ZAQP9GQED/RkBA&#10;/0ZAQP9GQED/RkBA/0ZAQP9GQED/RkBA/0ZAQP9GQED/RkBA/0ZAQP9GQED/RkBA/0ZAQP9GQED/&#10;RkBA/0ZAQP9GQED/RkBA/0ZAQP9GQED/RkBA/0ZAQP9GQED/RkBA/0ZAQP9GQED/PTc3/6ypqv//&#10;///////////////////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/VVBQ/0Y9Pv9IP0D/R0BA/0ZAQP9GQED/RkBA/0ZAQP9GQED/&#10;RkBA/0ZAQP9GQED/RkBA/0ZAQP9GQED/RkBA/0ZAQP9GQED/RkBA/0ZAQP9GQED/RkBA/0ZAQP9G&#10;QED/RkBA/0ZAQP9GQED/RkBA/0ZAQP9GQED/RkBA/0ZAQP9GQED/RkBA/0ZAQP9GQED/RkBA/z03&#10;N/+sqar/////////////////////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vLy/1VQUP9GPT7/SD9A/0dAQP9GQED/RkBA/0ZAQP9G&#10;QED/RkBA/0ZAQP9GQED/RkBA/0ZAQP9GQED/RkBA/0ZAQP9GQED/RkBA/0ZAQP9GQED/RkBA/0ZA&#10;QP9GQED/RkBA/0ZAQP9GQED/RkBA/0ZAQP9GQED/RkBA/0ZAQP9GQED/RkBA/0ZAQP9GQED/RkBA&#10;/0ZAQP89Nzf/rKmq//////////////////////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Ly8v9VUFD/Rj0+/0g/QP9HQED/RkBA/0ZA&#10;QP9GQED/RkBA/0ZAQP9GQED/RkBA/0ZAQP9GQED/RkBA/0ZAQP9GQED/RkBA/0ZAQP9GQED/RkBA&#10;/0ZAQP9GQED/RkBA/0ZAQP9GQED/RkBA/0ZAQP9GQED/RkBA/0ZAQP9GQED/RkBA/0ZAQP9GQED/&#10;RkBA/0ZAQP9GQED/PTc3/6ypqv/////////////////////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/VVBQ/0Y9Pv9IP0D/R0BA&#10;/0ZAQP9GQED/RkBA/0ZAQP9GQED/RkBA/0ZAQP9GQED/RkBA/0ZAQP9GQED/RkBA/0ZAQP9GQED/&#10;RkBA/0ZAQP9GQED/RkBA/0ZAQP9GQED/RkBA/0ZAQP9GQED/RkBA/0ZAQP9GQED/RkBA/0ZAQP9G&#10;QED/RkBA/0ZAQP9GQED/RkBA/z03N/+sqar/////////////////////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vLy/1VQUP9GPT7/&#10;SD9A/0dAQP9GQED/RkBA/0ZAQP9GQED/RkBA/0ZAQP9GQED/RkBA/0ZAQP9GQED/RkBA/0ZAQP9G&#10;QED/RkBA/0ZAQP9GQED/RkBA/0ZAQP9GQED/RkBA/0ZAQP9GQED/RkBA/0ZAQP9GQED/RkBA/0ZA&#10;QP9GQED/RkBA/0ZAQP9GQED/RkBA/0ZAQP89Nzf/rKmq//////////////////////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Ly8v9V&#10;UFD/Rj0+/0g/QP9HQED/RkBA/0ZAQP9GQED/RkBA/0ZAQP9GQED/RkBA/0ZAQP9GQED/RkBA/0ZA&#10;QP9GQED/RkBA/0ZAQP9GQED/RkBA/0ZAQP9GQED/RkBA/0ZAQP9GQED/RkBA/0ZAQP9GQED/RkBA&#10;/0ZAQP9GQED/RkBA/0ZAQP9GQED/RkBA/0ZAQP9GQED/PTc3/6ypqv/////////////////////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/VVBQ/0Y9Pv9IP0D/R0BA/0ZAQP9GQED/RkBA/0ZAQP9GQED/RkBA/0ZAQP9GQED/RkBA&#10;/0ZAQP9GQED/RkBA/0ZAQP9GQED/RkBA/0ZAQP9GQED/RkBA/0ZAQP9GQED/RkBA/0ZAQP9GQED/&#10;RkBA/0ZAQP9GQED/RkBA/0ZAQP9GQED/RkBA/0ZAQP9GQED/RkBA/z03N/+sqar/////////////&#10;////////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Ly/1VQUP9GPT7/SD9A/0dAQP9GQED/RkBA/0ZAQP9GQED/RkBA/0ZAQP9GQED/&#10;RkBA/0ZAQP9GQED/RkBA/0ZAQP9GQED/RkBA/0ZAQP9GQED/RkBA/0ZAQP9GQED/RkBA/0ZAQP9G&#10;QED/RkBA/0ZAQP9GQED/RkBA/0ZAQP9GQED/RkBA/0ZAQP9GQED/RkBA/0ZAQP89Nzf/rKmq////&#10;//////////////////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Ly8v9VUFD/Rj0+/0g/QP9HQED/RkBA/0ZAQP9GQED/RkBA/0ZAQP9G&#10;QED/RkBA/0ZAQP9GQED/RkBA/0ZAQP9GQED/RkBA/0ZAQP9GQED/RkBA/0ZAQP9GQED/RkBA/0ZA&#10;QP9GQED/RkBA/0ZAQP9GQED/RkBA/0ZAQP9GQED/RkBA/0ZAQP9GQED/RkBA/0ZAQP9GQED/PTc3&#10;/6ypqv/////////////////////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/VVBQ/0Y9Pv9IP0D/R0BA/0ZAQP9GQED/RkBA/0ZA&#10;QP9GQED/RkBA/0ZAQP9GQED/RkBA/0ZAQP9GQED/RkBA/0ZAQP9GQED/RkBA/0ZAQP9GQED/RkBA&#10;/0ZAQP9GQED/RkBA/0ZAQP9GQED/RkBA/0ZAQP9GQED/RkBA/0ZAQP9GQED/RkBA/0ZAQP9GQED/&#10;RkBA/z03N/+sqar/////////////////////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Ly/1VQUP9GPT7/SD9A/0dAQP9GQED/RkBA&#10;/0ZAQP9GQED/RkBA/0ZAQP9GQED/RkBA/0ZAQP9GQED/RkBA/0ZAQP9GQED/RkBA/0ZAQP9GQED/&#10;RkBA/0ZAQP9GQED/RkBA/0ZAQP9GQED/RkBA/0ZAQP9GQED/RkBA/0ZAQP9GQED/RkBA/0ZAQP9G&#10;QED/RkBA/0ZAQP89Nzf/rKmq/////////////////////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Ly8v9VUFD/Rj0+/0g/QP9HQED/&#10;RkBA/0ZAQP9GQED/RkBA/0ZAQP9GQED/RkBA/0ZAQP9GQED/RkBA/0ZAQP9GQED/RkBA/0ZAQP9G&#10;QED/RkBA/0ZAQP9GQED/RkBA/0ZAQP9GQED/RkBA/0ZAQP9GQED/RkBA/0ZAQP9GQED/RkBA/0ZA&#10;QP9GQED/RkBA/0ZAQP9GQED/PTc3/6ypqv/////////////////////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/VVBQ/0Y9Pv9I&#10;P0D/R0BA/0ZAQP9GQED/RkBA/0ZAQP9GQED/RkBA/0ZAQP9GQED/RkBA/0ZAQP9GQED/RkBA/0ZA&#10;QP9GQED/RkBA/0ZAQP9GQED/RkBA/0ZAQP9GQED/RkBA/0ZAQP9GQED/RkBA/0ZAQP9GQED/RkBA&#10;/0ZAQP9GQED/RkBA/0ZAQP9GQED/RkBA/z03N/+sqar/////////////////////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Ly/1VQ&#10;UP9GPT7/SD9A/0dAQP9GQED/RkBA/0ZAQP9GQED/RkBA/0ZAQP9GQED/RkBA/0ZAQP9GQED/RkBA&#10;/0ZAQP9GQED/RkBA/0ZAQP9GQED/RkBA/0ZAQP9GQED/RkBA/0ZAQP9GQED/RkBA/0ZAQP9GQED/&#10;RkBA/0ZAQP9GQED/RkBA/0ZAQP9GQED/RkBA/0ZAQP89Nzf/rKmq/////////////////////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Ly8v9VUFD/Rj0+/0g/QP9HQED/RkBA/0ZAQP9GQED/RkBA/0ZAQP9GQED/RkBA/0ZAQP9GQED/&#10;RkBA/0ZAQP9GQED/RkBA/0ZAQP9GQED/RkBA/0ZAQP9GQED/RkBA/0ZAQP9GQED/RkBA/0ZAQP9G&#10;QED/RkBA/0ZAQP9GQED/RkBA/0ZAQP9GQED/RkBA/0ZAQP9GQED/PTc3/6ypqv//////////////&#10;///////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/VVBQ/0Y9Pv9IP0D/R0BA/0ZAQP9GQED/RkBA/0ZAQP9GQED/RkBA/0ZAQP9G&#10;QED/RkBA/0ZAQP9GQED/RkBA/0ZAQP9GQED/RkBA/0ZAQP9GQED/RkBA/0ZAQP9GQED/RkBA/0ZA&#10;QP9GQED/RkBA/0ZAQP9GQED/RkBA/0ZAQP9GQED/RkBA/0ZAQP9GQED/RkBA/z03N/+sqar/////&#10;////////////////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vLy/1VQUP9GPT7/SD9A/0dAQP9GQED/RkBA/0ZAQP9GQED/RkBA/0ZA&#10;QP9GQED/RkBA/0ZAQP9GQED/RkBA/0ZAQP9GQED/RkBA/0ZAQP9GQED/RkBA/0ZAQP9GQED/RkBA&#10;/0ZAQP9GQED/RkBA/0ZAQP9GQED/RkBA/0ZAQP9GQED/RkBA/0ZAQP9GQED/RkBA/0ZAQP89Nzf/&#10;rKmq//////////////////////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Ly8v9VUFD/Rj0+/0g/QP9HQED/RkBA/0ZAQP9GQED/RkBA&#10;/0ZAQP9GQED/RkBA/0ZAQP9GQED/RkBA/0ZAQP9GQED/RkBA/0ZAQP9GQED/RkBA/0ZAQP9GQED/&#10;RkBA/0ZAQP9GQED/RkBA/0ZAQP9GQED/RkBA/0ZAQP9GQED/RkBA/0ZAQP9GQED/RkBA/0ZAQP9G&#10;QED/PTc3/6ypqv/////////////////////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/VVBQ/0Y9Pv9IP0D/R0BA/0ZAQP9GQED/&#10;RkBA/0ZAQP9GQED/RkBA/0ZAQP9GQED/RkBA/0ZAQP9GQED/RkBA/0ZAQP9GQED/RkBA/0ZAQP9G&#10;QED/RkBA/0ZAQP9GQED/RkBA/0ZAQP9GQED/RkBA/0ZAQP9GQED/RkBA/0ZAQP9GQED/RkBA/0ZA&#10;QP9GQED/RkBA/z03N/+sqar/////////////////////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Ly/1VQUP9GPT7/SD9A/0dAQP9G&#10;QED/RkBA/0ZAQP9GQED/RkBA/0ZAQP9GQED/RkBA/0ZAQP9GQED/RkBA/0ZAQP9GQED/RkBA/0ZA&#10;QP9GQED/RkBA/0ZAQP9GQED/RkBA/0ZAQP9GQED/RkBA/0ZAQP9GQED/RkBA/0ZAQP9GQED/RkBA&#10;/0ZAQP9GQED/RkBA/0ZAQP89Nzf/rKmq//////////////////////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y8v9VUFD/Rj0+/0g/&#10;QP9HQED/RkBA/0ZAQP9GQED/RkBA/0ZAQP9GQED/RkBA/0ZAQP9GQED/RkBA/0ZAQP9GQED/RkBA&#10;/0ZAQP9GQED/RkBA/0ZAQP9GQED/RkBA/0ZAQP9GQED/RkBA/0ZAQP9GQED/RkBA/0ZAQP9GQED/&#10;RkBA/0ZAQP9GQED/RkBA/0ZAQP9GQED/PTc3/6ypqv/////////////////////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/VVBQ&#10;/0Y9Pv9IP0D/R0BA/0ZAQP9GQED/RkBA/0ZAQP9GQED/RkBA/0ZAQP9GQED/RkBA/0ZAQP9GQED/&#10;RkBA/0ZAQP9GQED/RkBA/0ZAQP9GQED/RkBA/0ZAQP9GQED/RkBA/0ZAQP9GQED/RkBA/0ZAQP9G&#10;QED/RkBA/0ZAQP9GQED/RkBA/0ZAQP9GQED/RkBA/z03N/+sqar/////////////////////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Ly/1VQUP9GPT7/SD9A/0dAQP9GQED/RkBA/0ZAQP9GQED/RkBA/0ZAQP9GQED/RkBA/0ZAQP9G&#10;QED/RkBA/0ZAQP9GQED/RkBA/0ZAQP9GQED/RkBA/0ZAQP9GQED/RkBA/0ZAQP9GQED/RkBA/0ZA&#10;QP9GQED/RkBA/0ZAQP9GQED/RkBA/0ZAQP9GQED/RkBA/0ZAQP89Nzf/rKmq////////////////&#10;//////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Ly8v9VUFD/Rj0+/0g/QP9HQED/RkBA/0ZAQP9GQED/RkBA/0ZAQP9GQED/RkBA/0ZA&#10;QP9GQED/RkBA/0ZAQP9GQED/RkBA/0ZAQP9GQED/RkBA/0ZAQP9GQED/RkBA/0ZAQP9GQED/RkBA&#10;/0ZAQP9GQED/RkBA/0ZAQP9GQED/RkBA/0ZAQP9GQED/RkBA/0ZAQP9GQED/PTc3/6ypqv//////&#10;///////////////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/VVBQ/0Y9Pv9IP0D/R0BA/0ZAQP9GQED/RkBA/0ZAQP9GQED/RkBA&#10;/0ZAQP9GQED/RkBA/0ZAQP9GQED/RkBA/0ZAQP9GQED/RkBA/0ZAQP9GQED/RkBA/0ZAQP9GQED/&#10;RkBA/0ZAQP9GQED/RkBA/0ZAQP9GQED/RkBA/0ZAQP9GQED/RkBA/0ZAQP9GQED/RkBA/z03N/+s&#10;qar/////////////////////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Ly/1VQUP9GPT7/SD9A/0dAQP9GQED/RkBA/0ZAQP9GQED/&#10;RkBA/0ZAQP9GQED/RkBA/0ZAQP9GQED/RkBA/0ZAQP9GQED/RkBA/0ZAQP9GQED/RkBA/0ZAQP9G&#10;QED/RkBA/0ZAQP9GQED/RkBA/0ZAQP9GQED/RkBA/0ZAQP9GQED/RkBA/0ZAQP9GQED/RkBA/0ZA&#10;QP89Nzf/rKmq/////////////////////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Ly8v9VUFD/Rj0+/0g/QP9HQED/RkBA/0ZAQP9G&#10;QED/RkBA/0ZAQP9GQED/RkBA/0ZAQP9GQED/RkBA/0ZAQP9GQED/RkBA/0ZAQP9GQED/RkBA/0ZA&#10;QP9GQED/RkBA/0ZAQP9GQED/RkBA/0ZAQP9GQED/RkBA/0ZAQP9GQED/RkBA/0ZAQP9GQED/RkBA&#10;/0ZAQP9GQED/PTc3/6ypqv/////////////////////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/VVBQ/0Y9Pv9IP0D/R0BA/0ZA&#10;QP9GQED/RkBA/0ZAQP9GQED/RkBA/0ZAQP9GQED/RkBA/0ZAQP9GQED/RkBA/0ZAQP9GQED/RkBA&#10;/0ZAQP9GQED/RkBA/0ZAQP9GQED/RkBA/0ZAQP9GQED/RkBA/0ZAQP9GQED/RkBA/0ZAQP9GQED/&#10;RkBA/0ZAQP9GQED/RkBA/z03N/+sqar/////////////////////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Ly/1VQUP9GPT7/SD9A&#10;/0dAQP9GQED/RkBA/0ZAQP9GQED/RkBA/0ZAQP9GQED/RkBA/0ZAQP9GQED/RkBA/0ZAQP9GQED/&#10;RkBA/0ZAQP9GQED/RkBA/0ZAQP9GQED/RkBA/0ZAQP9GQED/RkBA/0ZAQP9GQED/RkBA/0ZAQP9G&#10;QED/RkBA/0ZAQP9GQED/RkBA/0ZAQP89Nzf/rKmq/////////////////////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Ly8v9VUFD/&#10;Rj0+/0g/QP9HQED/RkBA/0ZAQP9GQED/RkBA/0ZAQP9GQED/RkBA/0ZAQP9GQED/RkBA/0ZAQP9G&#10;QED/RkBA/0ZAQP9GQED/RkBA/0ZAQP9GQED/RkBA/0ZAQP9GQED/RkBA/0ZAQP9GQED/RkBA/0ZA&#10;QP9GQED/RkBA/0ZAQP9GQED/RkBA/0ZAQP9GQED/PTc3/6ypqv/////////////////////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/VVBQ/0Y9Pv9IP0D/R0BA/0ZAQP9GQED/RkBA/0ZAQP9GQED/RkBA/0ZAQP9GQED/RkBA/0ZA&#10;QP9GQED/RkBA/0ZAQP9GQED/RkBA/0ZAQP9GQED/RkBA/0ZAQP9GQED/RkBA/0ZAQP9GQED/RkBA&#10;/0ZAQP9GQED/RkBA/0ZAQP9GQED/RkBA/0ZAQP9GQED/RkBA/z03N/+sqar/////////////////&#10;////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vLy/1VQUP9GPT7/SD9A/0dAQP9GQED/RkBA/0ZAQP9GQED/RkBA/0ZAQP9GQED/RkBA&#10;/0ZAQP9GQED/RkBA/0ZAQP9GQED/RkBA/0ZAQP9GQED/RkBA/0ZAQP9GQED/RkBA/0ZAQP9GQED/&#10;RkBA/0ZAQP9GQED/RkBA/0ZAQP9GQED/RkBA/0ZAQP9GQED/RkBA/0ZAQP89Nzf/rKmq////////&#10;//////////////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Ly8v9VUFD/Rj0+/0g/QP9HQED/RkBA/0ZAQP9GQED/RkBA/0ZAQP9GQED/&#10;RkBA/0ZAQP9GQED/RkBA/0ZAQP9GQED/RkBA/0ZAQP9GQED/RkBA/0ZAQP9GQED/RkBA/0ZAQP9G&#10;QED/RkBA/0ZAQP9GQED/RkBA/0ZAQP9GQED/RkBA/0ZAQP9GQED/RkBA/0ZAQP9GQED/PTc3/6yp&#10;qv/////////////////////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/VVBQ/0Y9Pv9IP0D/R0BA/0ZAQP9GQED/RkBA/0ZAQP9G&#10;QED/RkBA/0ZAQP9GQED/RkBA/0ZAQP9GQED/RkBA/0ZAQP9GQED/RkBA/0ZAQP9GQED/RkBA/0ZA&#10;QP9GQED/RkBA/0ZAQP9GQED/RkBA/0ZAQP9GQED/RkBA/0ZAQP9GQED/RkBA/0ZAQP9GQED/RkBA&#10;/z03N/+sqar/////////////////////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vLy/1VQUP9GPT7/SD9A/0dAQP9GQED/RkBA/0ZA&#10;QP9GQED/RkBA/0ZAQP9GQED/RkBA/0ZAQP9GQED/RkBA/0ZAQP9GQED/RkBA/0ZAQP9GQED/RkBA&#10;/0ZAQP9GQED/RkBA/0ZAQP9GQED/RkBA/0ZAQP9GQED/RkBA/0ZAQP9GQED/RkBA/0ZAQP9GQED/&#10;RkBA/0ZAQP89Nzf/rKmq/////////////////////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Ly8v9VUFD/Rj0+/0g/QP9HQED/RkBA&#10;/0ZAQP9GQED/RkBA/0ZAQP9GQED/RkBA/0ZAQP9GQED/RkBA/0ZAQP9GQED/RkBA/0ZAQP9GQED/&#10;RkBA/0ZAQP9GQED/RkBA/0ZAQP9GQED/RkBA/0ZAQP9GQED/RkBA/0ZAQP9GQED/RkBA/0ZAQP9G&#10;QED/RkBA/0ZAQP9GQED/PTc3/6ypq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8vL/VVBS/0U9QP9HQED/&#10;RkBA/0ZAQP9GQED/RkBA/0ZAQP9GQED/RkBA/0ZAQP9GQED/RkBA/0ZAQP9GQED/RkBA/0ZAQP9G&#10;QED/RkBA/0ZAQP9GQED/RkBA/0ZAQP9GQED/RkBA/0ZAQP9GQED/RkBA/0ZAQP9GQED/RkBA/0ZA&#10;QP9GQED/RkBA/0ZAQP9GQED/RkBA/z03N/+rqq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/Ly/1RQUv9E&#10;Pj//RkBA/0ZAQP9GQED/RkBA/0ZAQP9GQED/RkBA/0ZAQP9GQED/RkBA/0ZAQP9GQED/RkBA/0ZA&#10;QP9GQED/RkBA/0ZAQP9GQED/RkBA/0ZAQP9GQED/RkBA/0ZAQP9GQED/RkBA/0ZAQP9GQED/RkBA&#10;/0ZAQP9GQED/RkBA/0ZAQP9GQED/RkBA/0ZAQP89Nzf/ray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FQUD/RkF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0BA/0d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g/QP9IP0D/Qjw8/z85Of9AOjn/Pjo5/z86Of9BOzv/Qjw8/0ZAQP9G&#10;QED/RkBA/0ZAQP9GQED/RkBA/0ZAQP9GQED/RkBA/0ZAQP9GQED/RkBA/0ZAQP9GQED/RkBA/0ZA&#10;QP9GQED/Qjw8/0ZAQP9GQED/RkBA/0ZAQP9GQED/Qz09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HP0H/R0BB/3VvcP+FgYH/fnp6/4F9ff+EgH//bmpp/2pk&#10;ZP9EPj7/RkBA/0ZAQP9GQED/RkBA/0ZAQP9GQED/RkBA/0ZAQP9GQED/RkBA/0ZAQP9GQED/RkBA&#10;/0ZAQP9GQED/RT8//25oaP9JQ0P/RkBA/0ZAQP9GPz//S0VF/2xmZv9EPj7/R0FB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T9B/0ZAQv+OiYv/op+g/+De3//DwMH/op+e&#10;/4mGhf+Hg4P/QTs8/0A6Ov9AOjr/Pzo6/0E7O/8/OTn/QDo7/0ZAQf9EPj//Pzk6/z85Of9CPDz/&#10;RkBA/0ZAQP9GQED/Qjw8/3FsbP+gm5v/QTs8/0A6Ov8/OTr/QDo6/0Q+Pv+noaH/ZmFh/0M9Pf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f9GQED/QTs7/zk0NP+2tLX/&#10;fnl6/zcxMf9WUVD/e3d4/11YWf+Pioz/nZiZ/56cnf93dHX/sKut/4aCg/9BPj//T0pL/52am/+r&#10;qar/bWlq/0I+P/9GQED/SD9A/0Q9Pf+1sbD/Z2Ni/0Q/QP+QjI3/sa+w/4yIif9CPD3/dW9w/6mn&#10;qP8/Ozv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A&#10;Ozv/uLa3/4J9fv89Njb/cGtr/7m2t/9xbW7/5OHi/21oav/Av7//w8HC/21oav/PzM7/VlNU/6uo&#10;qf+Oi4z/ZGJi/8nGx/9dWlv/Qz4+/0Y9Pv9YUVH/x8PD/0VAQP97d3j/yMXG/1lWV/+mpKX/ZF5f&#10;/09KS//GxMX/TkpK/0U/P/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QDs7/7i2t/+BfX7/PTc3/25qaf+2s7T/cm9w/7Wys/80LjD/nJqa/4+LjP83MTP/vbu8&#10;/3Nwcf/Z1tf/p6Wl/5uZmv/Rz9D/e3h5/0A7O/9FPD3/Zl9f/8XBwf9CPT3/XVhZ/8bDxP+1s7T/&#10;hIKD/0pERf9JREX/ycbH/1pWVv9EPj7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A7O/+4trf/gX1+/zw2Nv9uamr/trS0/3Rwcf+wrK3/NzEy/56bmv+Oion/&#10;PDY2/7+8u/9yb3D/0M3O/29sbf9ZV1j/iIWG/1tYWP9DPj7/RTw9/2JaW//GwsH/RD8//19aW/9j&#10;X2D/Y2Fi/8jGx/+Ig4T/RUBB/8fExf9XU1L/RD4+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Y/P/8/Ozr/t7a2/4J+f/89Njb/bmpp/7Wys/9zcHH/sK2u/zcxMf+e&#10;nJv/joqJ/z02Nv+/vLv/ZGFi/5WSk/+1srP/mJaY/767vP9QTU3/RD8//0c+P/9NRUb/wr6+/05J&#10;Sf90b3D/x8XG/4eFhv/Bv8D/cWts/1VQUf/Avr//RkNC/0U/P/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T8//1pWV/9RS0z/RD4+/01ISP9aVVb/TklK/1pU&#10;Vf9DPT3/VVFQ/1JOTf9FPj7/XVdX/0tHR/9DPj//c29v/4J9fv9QSkv/Qz4//0ZAQP9HQED/QTo6&#10;/56Zmf9/enr/Pjg5/2plZv+IhIX/aGRk/z03N/+KhYX/lJCQ/0A6Ov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DPT3/RT8//0ZAQP9FPz//Qz09&#10;/0U/P/9EPj3/RkBA/0Q+Pv9EPj7/RkBA/0M9Pf9FPz//RkBA/0I7O/9AOjr/RT8//0ZAQP9GQED/&#10;RkBA/0Q+Pv9XUVH/npiY/0U/P/9CPDz/QDo6/0I8PP9JQ0P/oJub/1JMTP9FPz/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D4+/09JSf9IQkL/RkBA/0ZAQP9GQED/SUND/09JSf9FPz//RkBA/0dB&#10;Qf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FPz//RkBA/0ZAQP9GQED/RkBA/0ZAQP9FPz/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8" o:spid="_x0000_s1027" type="#_x0000_t75" alt="Imagen que contiene captura de pantalla, monitor&#10;&#10;Descripción generada automáticamente" style="position:absolute;width:55079;height:33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">
                  <v:imagedata r:id="rId12" o:title="Imagen que contiene captura de pantalla, monitor&#10;&#10;Descripción generada automáticamente"/>
                </v:shape>
                <v:shape id="Imagen 4" o:spid="_x0000_s1028" type="#_x0000_t75" alt="Interfaz de usuario gráfica&#10;&#10;Descripción generada automáticamente" style="position:absolute;left:15794;top:8035;width:24346;height:21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">
                  <v:imagedata r:id="rId13" o:title="Interfaz de usuario gráfica&#10;&#10;Descripción generada automáticamente" croptop="2216f"/>
                </v:shape>
                <w10:anchorlock/>
              </v:group>
            </w:pict>
          </mc:Fallback>
        </mc:AlternateContent>
      </w:r>
    </w:p>
    <w:p w14:paraId="1B21A4E7" w14:textId="110E029C" w:rsidR="00791C4D" w:rsidRDefault="00791C4D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39609FA9" w14:textId="5996B796" w:rsidR="006879FE" w:rsidRPr="006879FE" w:rsidRDefault="006879FE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2CA57B75" w14:textId="083A62CA" w:rsidR="00853044" w:rsidRPr="006879FE" w:rsidRDefault="00EF49D3" w:rsidP="001E0384">
      <w:p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t xml:space="preserve">Aquesta </w:t>
      </w:r>
      <w:r w:rsidR="001E0384">
        <w:rPr>
          <w:rFonts w:ascii="Calibri" w:hAnsi="Calibri" w:cs="Calibri"/>
          <w:lang w:val="ca-ES"/>
        </w:rPr>
        <w:t>é</w:t>
      </w:r>
      <w:r w:rsidR="001E0384" w:rsidRPr="006879FE">
        <w:rPr>
          <w:rFonts w:ascii="Calibri" w:hAnsi="Calibri" w:cs="Calibri"/>
          <w:lang w:val="ca-ES"/>
        </w:rPr>
        <w:t xml:space="preserve">s </w:t>
      </w:r>
      <w:r w:rsidR="00853044" w:rsidRPr="006879FE">
        <w:rPr>
          <w:rFonts w:ascii="Calibri" w:hAnsi="Calibri" w:cs="Calibri"/>
          <w:lang w:val="ca-ES"/>
        </w:rPr>
        <w:t>la int</w:t>
      </w:r>
      <w:r w:rsidRPr="006879FE">
        <w:rPr>
          <w:rFonts w:ascii="Calibri" w:hAnsi="Calibri" w:cs="Calibri"/>
          <w:lang w:val="ca-ES"/>
        </w:rPr>
        <w:t>erfície</w:t>
      </w:r>
      <w:r w:rsidR="00853044" w:rsidRPr="006879FE">
        <w:rPr>
          <w:rFonts w:ascii="Calibri" w:hAnsi="Calibri" w:cs="Calibri"/>
          <w:lang w:val="ca-ES"/>
        </w:rPr>
        <w:t xml:space="preserve"> principal de </w:t>
      </w:r>
      <w:proofErr w:type="spellStart"/>
      <w:r w:rsidR="00853044" w:rsidRPr="006879FE">
        <w:rPr>
          <w:rFonts w:ascii="Calibri" w:hAnsi="Calibri" w:cs="Calibri"/>
          <w:lang w:val="ca-ES"/>
        </w:rPr>
        <w:t>l</w:t>
      </w:r>
      <w:r w:rsidR="001E0384">
        <w:rPr>
          <w:rFonts w:ascii="Calibri" w:hAnsi="Calibri" w:cs="Calibri"/>
          <w:lang w:val="ca-ES"/>
        </w:rPr>
        <w:t>‘</w:t>
      </w:r>
      <w:r w:rsidR="00853044" w:rsidRPr="006879FE">
        <w:rPr>
          <w:rFonts w:ascii="Calibri" w:hAnsi="Calibri" w:cs="Calibri"/>
          <w:lang w:val="ca-ES"/>
        </w:rPr>
        <w:t>App</w:t>
      </w:r>
      <w:proofErr w:type="spellEnd"/>
      <w:r w:rsidR="00853044" w:rsidRPr="006879FE">
        <w:rPr>
          <w:rFonts w:ascii="Calibri" w:hAnsi="Calibri" w:cs="Calibri"/>
          <w:lang w:val="ca-ES"/>
        </w:rPr>
        <w:t xml:space="preserve"> Designer. En la </w:t>
      </w:r>
      <w:r w:rsidRPr="006879FE">
        <w:rPr>
          <w:rFonts w:ascii="Calibri" w:hAnsi="Calibri" w:cs="Calibri"/>
          <w:lang w:val="ca-ES"/>
        </w:rPr>
        <w:t>cantonada</w:t>
      </w:r>
      <w:r w:rsidR="00853044" w:rsidRPr="006879FE">
        <w:rPr>
          <w:rFonts w:ascii="Calibri" w:hAnsi="Calibri" w:cs="Calibri"/>
          <w:lang w:val="ca-ES"/>
        </w:rPr>
        <w:t xml:space="preserve"> superior d</w:t>
      </w:r>
      <w:r w:rsidRPr="006879FE">
        <w:rPr>
          <w:rFonts w:ascii="Calibri" w:hAnsi="Calibri" w:cs="Calibri"/>
          <w:lang w:val="ca-ES"/>
        </w:rPr>
        <w:t>reta</w:t>
      </w:r>
      <w:r w:rsidR="00853044" w:rsidRPr="006879FE">
        <w:rPr>
          <w:rFonts w:ascii="Calibri" w:hAnsi="Calibri" w:cs="Calibri"/>
          <w:lang w:val="ca-ES"/>
        </w:rPr>
        <w:t xml:space="preserve"> podem observar que podem tr</w:t>
      </w:r>
      <w:r w:rsidR="00ED7542" w:rsidRPr="006879FE">
        <w:rPr>
          <w:rFonts w:ascii="Calibri" w:hAnsi="Calibri" w:cs="Calibri"/>
          <w:lang w:val="ca-ES"/>
        </w:rPr>
        <w:t>e</w:t>
      </w:r>
      <w:r w:rsidR="00853044" w:rsidRPr="006879FE">
        <w:rPr>
          <w:rFonts w:ascii="Calibri" w:hAnsi="Calibri" w:cs="Calibri"/>
          <w:lang w:val="ca-ES"/>
        </w:rPr>
        <w:t>ba</w:t>
      </w:r>
      <w:r w:rsidRPr="006879FE">
        <w:rPr>
          <w:rFonts w:ascii="Calibri" w:hAnsi="Calibri" w:cs="Calibri"/>
          <w:lang w:val="ca-ES"/>
        </w:rPr>
        <w:t>llar</w:t>
      </w:r>
      <w:r w:rsidR="00853044" w:rsidRPr="006879FE">
        <w:rPr>
          <w:rFonts w:ascii="Calibri" w:hAnsi="Calibri" w:cs="Calibri"/>
          <w:lang w:val="ca-ES"/>
        </w:rPr>
        <w:t xml:space="preserve"> de dos maner</w:t>
      </w:r>
      <w:r w:rsidR="00A83DE3" w:rsidRPr="006879FE">
        <w:rPr>
          <w:rFonts w:ascii="Calibri" w:hAnsi="Calibri" w:cs="Calibri"/>
          <w:lang w:val="ca-ES"/>
        </w:rPr>
        <w:t>e</w:t>
      </w:r>
      <w:r w:rsidR="00853044" w:rsidRPr="006879FE">
        <w:rPr>
          <w:rFonts w:ascii="Calibri" w:hAnsi="Calibri" w:cs="Calibri"/>
          <w:lang w:val="ca-ES"/>
        </w:rPr>
        <w:t>s di</w:t>
      </w:r>
      <w:r w:rsidRPr="006879FE">
        <w:rPr>
          <w:rFonts w:ascii="Calibri" w:hAnsi="Calibri" w:cs="Calibri"/>
          <w:lang w:val="ca-ES"/>
        </w:rPr>
        <w:t>ferents</w:t>
      </w:r>
      <w:r w:rsidR="00853044" w:rsidRPr="006879FE">
        <w:rPr>
          <w:rFonts w:ascii="Calibri" w:hAnsi="Calibri" w:cs="Calibri"/>
          <w:lang w:val="ca-ES"/>
        </w:rPr>
        <w:t>:</w:t>
      </w:r>
    </w:p>
    <w:p w14:paraId="637E080D" w14:textId="2F540FAD" w:rsidR="00853044" w:rsidRPr="006879FE" w:rsidRDefault="00853044" w:rsidP="006879FE">
      <w:pPr>
        <w:pStyle w:val="Prrafodelista"/>
        <w:numPr>
          <w:ilvl w:val="0"/>
          <w:numId w:val="8"/>
        </w:numPr>
        <w:spacing w:before="120" w:after="200" w:line="276" w:lineRule="auto"/>
        <w:jc w:val="both"/>
        <w:rPr>
          <w:rFonts w:ascii="Calibri" w:hAnsi="Calibri" w:cs="Calibri"/>
          <w:b/>
          <w:bCs/>
          <w:lang w:val="ca-ES"/>
        </w:rPr>
      </w:pPr>
      <w:proofErr w:type="spellStart"/>
      <w:r w:rsidRPr="006879FE">
        <w:rPr>
          <w:rFonts w:ascii="Calibri" w:hAnsi="Calibri" w:cs="Calibri"/>
          <w:b/>
          <w:bCs/>
          <w:lang w:val="ca-ES"/>
        </w:rPr>
        <w:t>Design</w:t>
      </w:r>
      <w:proofErr w:type="spellEnd"/>
      <w:r w:rsidRPr="006879FE">
        <w:rPr>
          <w:rFonts w:ascii="Calibri" w:hAnsi="Calibri" w:cs="Calibri"/>
          <w:b/>
          <w:bCs/>
          <w:lang w:val="ca-ES"/>
        </w:rPr>
        <w:t xml:space="preserve"> </w:t>
      </w:r>
      <w:proofErr w:type="spellStart"/>
      <w:r w:rsidRPr="006879FE">
        <w:rPr>
          <w:rFonts w:ascii="Calibri" w:hAnsi="Calibri" w:cs="Calibri"/>
          <w:b/>
          <w:bCs/>
          <w:lang w:val="ca-ES"/>
        </w:rPr>
        <w:t>View</w:t>
      </w:r>
      <w:proofErr w:type="spellEnd"/>
      <w:r w:rsidRPr="006879FE">
        <w:rPr>
          <w:rFonts w:ascii="Calibri" w:hAnsi="Calibri" w:cs="Calibri"/>
          <w:b/>
          <w:bCs/>
          <w:lang w:val="ca-ES"/>
        </w:rPr>
        <w:t xml:space="preserve">: </w:t>
      </w:r>
      <w:r w:rsidR="00C07A49" w:rsidRPr="006879FE">
        <w:rPr>
          <w:rFonts w:ascii="Calibri" w:hAnsi="Calibri" w:cs="Calibri"/>
          <w:lang w:val="ca-ES"/>
        </w:rPr>
        <w:t>Ens permet veure la versió gràfica</w:t>
      </w:r>
      <w:r w:rsidRPr="006879FE">
        <w:rPr>
          <w:rFonts w:ascii="Calibri" w:hAnsi="Calibri" w:cs="Calibri"/>
          <w:lang w:val="ca-ES"/>
        </w:rPr>
        <w:t xml:space="preserve"> de la </w:t>
      </w:r>
      <w:r w:rsidR="00C07A49" w:rsidRPr="006879FE">
        <w:rPr>
          <w:rFonts w:ascii="Calibri" w:hAnsi="Calibri" w:cs="Calibri"/>
          <w:lang w:val="ca-ES"/>
        </w:rPr>
        <w:t>in</w:t>
      </w:r>
      <w:r w:rsidR="00A83DE3" w:rsidRPr="006879FE">
        <w:rPr>
          <w:rFonts w:ascii="Calibri" w:hAnsi="Calibri" w:cs="Calibri"/>
          <w:lang w:val="ca-ES"/>
        </w:rPr>
        <w:t>terfície</w:t>
      </w:r>
      <w:r w:rsidRPr="006879FE">
        <w:rPr>
          <w:rFonts w:ascii="Calibri" w:hAnsi="Calibri" w:cs="Calibri"/>
          <w:lang w:val="ca-ES"/>
        </w:rPr>
        <w:t xml:space="preserve"> incorpora</w:t>
      </w:r>
      <w:r w:rsidR="00A83DE3" w:rsidRPr="006879FE">
        <w:rPr>
          <w:rFonts w:ascii="Calibri" w:hAnsi="Calibri" w:cs="Calibri"/>
          <w:lang w:val="ca-ES"/>
        </w:rPr>
        <w:t>nt</w:t>
      </w:r>
      <w:r w:rsidRPr="006879FE">
        <w:rPr>
          <w:rFonts w:ascii="Calibri" w:hAnsi="Calibri" w:cs="Calibri"/>
          <w:lang w:val="ca-ES"/>
        </w:rPr>
        <w:t xml:space="preserve"> diferents elements </w:t>
      </w:r>
      <w:r w:rsidR="001E0384" w:rsidRPr="006879FE">
        <w:rPr>
          <w:rFonts w:ascii="Calibri" w:hAnsi="Calibri" w:cs="Calibri"/>
          <w:lang w:val="ca-ES"/>
        </w:rPr>
        <w:t>arr</w:t>
      </w:r>
      <w:r w:rsidR="001E0384">
        <w:rPr>
          <w:rFonts w:ascii="Calibri" w:hAnsi="Calibri" w:cs="Calibri"/>
          <w:lang w:val="ca-ES"/>
        </w:rPr>
        <w:t>osseg</w:t>
      </w:r>
      <w:r w:rsidR="001E0384" w:rsidRPr="006879FE">
        <w:rPr>
          <w:rFonts w:ascii="Calibri" w:hAnsi="Calibri" w:cs="Calibri"/>
          <w:lang w:val="ca-ES"/>
        </w:rPr>
        <w:t xml:space="preserve">ant </w:t>
      </w:r>
      <w:r w:rsidR="00A83DE3" w:rsidRPr="006879FE">
        <w:rPr>
          <w:rFonts w:ascii="Calibri" w:hAnsi="Calibri" w:cs="Calibri"/>
          <w:lang w:val="ca-ES"/>
        </w:rPr>
        <w:t>els</w:t>
      </w:r>
      <w:r w:rsidRPr="006879FE">
        <w:rPr>
          <w:rFonts w:ascii="Calibri" w:hAnsi="Calibri" w:cs="Calibri"/>
          <w:lang w:val="ca-ES"/>
        </w:rPr>
        <w:t xml:space="preserve"> components de la Component </w:t>
      </w:r>
      <w:proofErr w:type="spellStart"/>
      <w:r w:rsidRPr="006879FE">
        <w:rPr>
          <w:rFonts w:ascii="Calibri" w:hAnsi="Calibri" w:cs="Calibri"/>
          <w:lang w:val="ca-ES"/>
        </w:rPr>
        <w:t>Library</w:t>
      </w:r>
      <w:proofErr w:type="spellEnd"/>
      <w:r w:rsidRPr="006879FE">
        <w:rPr>
          <w:rFonts w:ascii="Calibri" w:hAnsi="Calibri" w:cs="Calibri"/>
          <w:lang w:val="ca-ES"/>
        </w:rPr>
        <w:t xml:space="preserve"> a la </w:t>
      </w:r>
      <w:r w:rsidR="00A83DE3" w:rsidRPr="006879FE">
        <w:rPr>
          <w:rFonts w:ascii="Calibri" w:hAnsi="Calibri" w:cs="Calibri"/>
          <w:lang w:val="ca-ES"/>
        </w:rPr>
        <w:t>interfície</w:t>
      </w:r>
      <w:r w:rsidRPr="006879FE">
        <w:rPr>
          <w:rFonts w:ascii="Calibri" w:hAnsi="Calibri" w:cs="Calibri"/>
          <w:lang w:val="ca-ES"/>
        </w:rPr>
        <w:t>.</w:t>
      </w:r>
    </w:p>
    <w:p w14:paraId="7507BEAD" w14:textId="37B5A3CC" w:rsidR="00853044" w:rsidRPr="006879FE" w:rsidRDefault="00853044" w:rsidP="006879FE">
      <w:pPr>
        <w:pStyle w:val="Prrafodelista"/>
        <w:numPr>
          <w:ilvl w:val="0"/>
          <w:numId w:val="8"/>
        </w:numPr>
        <w:spacing w:before="120" w:after="200" w:line="276" w:lineRule="auto"/>
        <w:jc w:val="both"/>
        <w:rPr>
          <w:rFonts w:ascii="Calibri" w:hAnsi="Calibri" w:cs="Calibri"/>
          <w:b/>
          <w:bCs/>
          <w:lang w:val="ca-ES"/>
        </w:rPr>
      </w:pPr>
      <w:proofErr w:type="spellStart"/>
      <w:r w:rsidRPr="006879FE">
        <w:rPr>
          <w:rFonts w:ascii="Calibri" w:hAnsi="Calibri" w:cs="Calibri"/>
          <w:b/>
          <w:bCs/>
          <w:lang w:val="ca-ES"/>
        </w:rPr>
        <w:lastRenderedPageBreak/>
        <w:t>Code</w:t>
      </w:r>
      <w:proofErr w:type="spellEnd"/>
      <w:r w:rsidRPr="006879FE">
        <w:rPr>
          <w:rFonts w:ascii="Calibri" w:hAnsi="Calibri" w:cs="Calibri"/>
          <w:b/>
          <w:bCs/>
          <w:lang w:val="ca-ES"/>
        </w:rPr>
        <w:t xml:space="preserve"> </w:t>
      </w:r>
      <w:proofErr w:type="spellStart"/>
      <w:r w:rsidRPr="006879FE">
        <w:rPr>
          <w:rFonts w:ascii="Calibri" w:hAnsi="Calibri" w:cs="Calibri"/>
          <w:b/>
          <w:bCs/>
          <w:lang w:val="ca-ES"/>
        </w:rPr>
        <w:t>View</w:t>
      </w:r>
      <w:proofErr w:type="spellEnd"/>
      <w:r w:rsidRPr="006879FE">
        <w:rPr>
          <w:rFonts w:ascii="Calibri" w:hAnsi="Calibri" w:cs="Calibri"/>
          <w:b/>
          <w:bCs/>
          <w:lang w:val="ca-ES"/>
        </w:rPr>
        <w:t xml:space="preserve">: </w:t>
      </w:r>
      <w:r w:rsidR="001E0384">
        <w:rPr>
          <w:rFonts w:ascii="Calibri" w:hAnsi="Calibri" w:cs="Calibri"/>
          <w:lang w:val="ca-ES"/>
        </w:rPr>
        <w:t>É</w:t>
      </w:r>
      <w:r w:rsidR="001E0384" w:rsidRPr="006879FE">
        <w:rPr>
          <w:rFonts w:ascii="Calibri" w:hAnsi="Calibri" w:cs="Calibri"/>
          <w:lang w:val="ca-ES"/>
        </w:rPr>
        <w:t xml:space="preserve">s </w:t>
      </w:r>
      <w:r w:rsidRPr="006879FE">
        <w:rPr>
          <w:rFonts w:ascii="Calibri" w:hAnsi="Calibri" w:cs="Calibri"/>
          <w:lang w:val="ca-ES"/>
        </w:rPr>
        <w:t>la vista de programador</w:t>
      </w:r>
      <w:r w:rsidR="001E0384">
        <w:rPr>
          <w:rFonts w:ascii="Calibri" w:hAnsi="Calibri" w:cs="Calibri"/>
          <w:lang w:val="ca-ES"/>
        </w:rPr>
        <w:t>, a</w:t>
      </w:r>
      <w:r w:rsidRPr="006879FE">
        <w:rPr>
          <w:rFonts w:ascii="Calibri" w:hAnsi="Calibri" w:cs="Calibri"/>
          <w:lang w:val="ca-ES"/>
        </w:rPr>
        <w:t xml:space="preserve"> </w:t>
      </w:r>
      <w:r w:rsidR="00A83DE3" w:rsidRPr="006879FE">
        <w:rPr>
          <w:rFonts w:ascii="Calibri" w:hAnsi="Calibri" w:cs="Calibri"/>
          <w:lang w:val="ca-ES"/>
        </w:rPr>
        <w:t>on</w:t>
      </w:r>
      <w:r w:rsidRPr="006879FE">
        <w:rPr>
          <w:rFonts w:ascii="Calibri" w:hAnsi="Calibri" w:cs="Calibri"/>
          <w:lang w:val="ca-ES"/>
        </w:rPr>
        <w:t xml:space="preserve"> podem programar el c</w:t>
      </w:r>
      <w:r w:rsidR="00A83DE3" w:rsidRPr="006879FE">
        <w:rPr>
          <w:rFonts w:ascii="Calibri" w:hAnsi="Calibri" w:cs="Calibri"/>
          <w:lang w:val="ca-ES"/>
        </w:rPr>
        <w:t>odi</w:t>
      </w:r>
      <w:r w:rsidRPr="006879FE">
        <w:rPr>
          <w:rFonts w:ascii="Calibri" w:hAnsi="Calibri" w:cs="Calibri"/>
          <w:lang w:val="ca-ES"/>
        </w:rPr>
        <w:t xml:space="preserve"> que s</w:t>
      </w:r>
      <w:r w:rsidR="00A83DE3" w:rsidRPr="006879FE">
        <w:rPr>
          <w:rFonts w:ascii="Calibri" w:hAnsi="Calibri" w:cs="Calibri"/>
          <w:lang w:val="ca-ES"/>
        </w:rPr>
        <w:t>’executarà</w:t>
      </w:r>
      <w:r w:rsidRPr="006879FE">
        <w:rPr>
          <w:rFonts w:ascii="Calibri" w:hAnsi="Calibri" w:cs="Calibri"/>
          <w:lang w:val="ca-ES"/>
        </w:rPr>
        <w:t xml:space="preserve"> </w:t>
      </w:r>
      <w:r w:rsidR="00A83DE3" w:rsidRPr="006879FE">
        <w:rPr>
          <w:rFonts w:ascii="Calibri" w:hAnsi="Calibri" w:cs="Calibri"/>
          <w:lang w:val="ca-ES"/>
        </w:rPr>
        <w:t>a l’</w:t>
      </w:r>
      <w:r w:rsidRPr="006879FE">
        <w:rPr>
          <w:rFonts w:ascii="Calibri" w:hAnsi="Calibri" w:cs="Calibri"/>
          <w:lang w:val="ca-ES"/>
        </w:rPr>
        <w:t xml:space="preserve">interactuar </w:t>
      </w:r>
      <w:r w:rsidR="00A83DE3" w:rsidRPr="006879FE">
        <w:rPr>
          <w:rFonts w:ascii="Calibri" w:hAnsi="Calibri" w:cs="Calibri"/>
          <w:lang w:val="ca-ES"/>
        </w:rPr>
        <w:t>amb</w:t>
      </w:r>
      <w:r w:rsidRPr="006879FE">
        <w:rPr>
          <w:rFonts w:ascii="Calibri" w:hAnsi="Calibri" w:cs="Calibri"/>
          <w:lang w:val="ca-ES"/>
        </w:rPr>
        <w:t xml:space="preserve"> </w:t>
      </w:r>
      <w:r w:rsidR="00A83DE3" w:rsidRPr="006879FE">
        <w:rPr>
          <w:rFonts w:ascii="Calibri" w:hAnsi="Calibri" w:cs="Calibri"/>
          <w:lang w:val="ca-ES"/>
        </w:rPr>
        <w:t>els</w:t>
      </w:r>
      <w:r w:rsidRPr="006879FE">
        <w:rPr>
          <w:rFonts w:ascii="Calibri" w:hAnsi="Calibri" w:cs="Calibri"/>
          <w:lang w:val="ca-ES"/>
        </w:rPr>
        <w:t xml:space="preserve"> diferents elements de la </w:t>
      </w:r>
      <w:r w:rsidR="00A83DE3" w:rsidRPr="006879FE">
        <w:rPr>
          <w:rFonts w:ascii="Calibri" w:hAnsi="Calibri" w:cs="Calibri"/>
          <w:lang w:val="ca-ES"/>
        </w:rPr>
        <w:t>interfície</w:t>
      </w:r>
      <w:r w:rsidRPr="006879FE">
        <w:rPr>
          <w:rFonts w:ascii="Calibri" w:hAnsi="Calibri" w:cs="Calibri"/>
          <w:lang w:val="ca-ES"/>
        </w:rPr>
        <w:t>.</w:t>
      </w:r>
    </w:p>
    <w:p w14:paraId="452AD886" w14:textId="02987D46" w:rsidR="00853044" w:rsidRPr="006879FE" w:rsidRDefault="00853044" w:rsidP="006879FE">
      <w:pPr>
        <w:spacing w:line="276" w:lineRule="auto"/>
        <w:ind w:firstLine="720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t>Si est</w:t>
      </w:r>
      <w:r w:rsidR="00A83DE3" w:rsidRPr="006879FE">
        <w:rPr>
          <w:rFonts w:ascii="Calibri" w:hAnsi="Calibri" w:cs="Calibri"/>
          <w:lang w:val="ca-ES"/>
        </w:rPr>
        <w:t>à</w:t>
      </w:r>
      <w:r w:rsidRPr="006879FE">
        <w:rPr>
          <w:rFonts w:ascii="Calibri" w:hAnsi="Calibri" w:cs="Calibri"/>
          <w:lang w:val="ca-ES"/>
        </w:rPr>
        <w:t xml:space="preserve"> activada la pesta</w:t>
      </w:r>
      <w:r w:rsidR="00A83DE3" w:rsidRPr="006879FE">
        <w:rPr>
          <w:rFonts w:ascii="Calibri" w:hAnsi="Calibri" w:cs="Calibri"/>
          <w:lang w:val="ca-ES"/>
        </w:rPr>
        <w:t>ny</w:t>
      </w:r>
      <w:r w:rsidRPr="006879FE">
        <w:rPr>
          <w:rFonts w:ascii="Calibri" w:hAnsi="Calibri" w:cs="Calibri"/>
          <w:lang w:val="ca-ES"/>
        </w:rPr>
        <w:t xml:space="preserve">a </w:t>
      </w:r>
      <w:proofErr w:type="spellStart"/>
      <w:r w:rsidRPr="006879FE">
        <w:rPr>
          <w:rFonts w:ascii="Calibri" w:hAnsi="Calibri" w:cs="Calibri"/>
          <w:lang w:val="ca-ES"/>
        </w:rPr>
        <w:t>Design</w:t>
      </w:r>
      <w:proofErr w:type="spellEnd"/>
      <w:r w:rsidRPr="006879FE">
        <w:rPr>
          <w:rFonts w:ascii="Calibri" w:hAnsi="Calibri" w:cs="Calibri"/>
          <w:lang w:val="ca-ES"/>
        </w:rPr>
        <w:t xml:space="preserve"> </w:t>
      </w:r>
      <w:proofErr w:type="spellStart"/>
      <w:r w:rsidRPr="006879FE">
        <w:rPr>
          <w:rFonts w:ascii="Calibri" w:hAnsi="Calibri" w:cs="Calibri"/>
          <w:lang w:val="ca-ES"/>
        </w:rPr>
        <w:t>View</w:t>
      </w:r>
      <w:proofErr w:type="spellEnd"/>
      <w:r w:rsidRPr="006879FE">
        <w:rPr>
          <w:rFonts w:ascii="Calibri" w:hAnsi="Calibri" w:cs="Calibri"/>
          <w:lang w:val="ca-ES"/>
        </w:rPr>
        <w:t>, po</w:t>
      </w:r>
      <w:r w:rsidR="00BB12D5" w:rsidRPr="006879FE">
        <w:rPr>
          <w:rFonts w:ascii="Calibri" w:hAnsi="Calibri" w:cs="Calibri"/>
          <w:lang w:val="ca-ES"/>
        </w:rPr>
        <w:t>dem</w:t>
      </w:r>
      <w:r w:rsidRPr="006879FE">
        <w:rPr>
          <w:rFonts w:ascii="Calibri" w:hAnsi="Calibri" w:cs="Calibri"/>
          <w:lang w:val="ca-ES"/>
        </w:rPr>
        <w:t xml:space="preserve"> </w:t>
      </w:r>
      <w:r w:rsidR="00BB12D5" w:rsidRPr="006879FE">
        <w:rPr>
          <w:rFonts w:ascii="Calibri" w:hAnsi="Calibri" w:cs="Calibri"/>
          <w:lang w:val="ca-ES"/>
        </w:rPr>
        <w:t>trobar</w:t>
      </w:r>
      <w:r w:rsidRPr="006879FE">
        <w:rPr>
          <w:rFonts w:ascii="Calibri" w:hAnsi="Calibri" w:cs="Calibri"/>
          <w:lang w:val="ca-ES"/>
        </w:rPr>
        <w:t xml:space="preserve"> </w:t>
      </w:r>
      <w:r w:rsidR="008B1544" w:rsidRPr="006879FE">
        <w:rPr>
          <w:rFonts w:ascii="Calibri" w:hAnsi="Calibri" w:cs="Calibri"/>
          <w:lang w:val="ca-ES"/>
        </w:rPr>
        <w:t xml:space="preserve">els següents </w:t>
      </w:r>
      <w:r w:rsidRPr="006879FE">
        <w:rPr>
          <w:rFonts w:ascii="Calibri" w:hAnsi="Calibri" w:cs="Calibri"/>
          <w:lang w:val="ca-ES"/>
        </w:rPr>
        <w:t>panel</w:t>
      </w:r>
      <w:r w:rsidR="001E0384">
        <w:rPr>
          <w:rFonts w:ascii="Calibri" w:hAnsi="Calibri" w:cs="Calibri"/>
          <w:lang w:val="ca-ES"/>
        </w:rPr>
        <w:t>l</w:t>
      </w:r>
      <w:r w:rsidRPr="006879FE">
        <w:rPr>
          <w:rFonts w:ascii="Calibri" w:hAnsi="Calibri" w:cs="Calibri"/>
          <w:lang w:val="ca-ES"/>
        </w:rPr>
        <w:t>s:</w:t>
      </w:r>
    </w:p>
    <w:p w14:paraId="17C17941" w14:textId="168F8C6C" w:rsidR="00853044" w:rsidRPr="006879FE" w:rsidRDefault="00853044" w:rsidP="006879FE">
      <w:pPr>
        <w:pStyle w:val="Prrafodelista"/>
        <w:numPr>
          <w:ilvl w:val="0"/>
          <w:numId w:val="9"/>
        </w:numPr>
        <w:spacing w:before="120" w:after="200" w:line="276" w:lineRule="auto"/>
        <w:jc w:val="both"/>
        <w:rPr>
          <w:rFonts w:ascii="Calibri" w:hAnsi="Calibri" w:cs="Calibri"/>
          <w:lang w:val="ca-ES"/>
        </w:rPr>
      </w:pPr>
      <w:proofErr w:type="spellStart"/>
      <w:r w:rsidRPr="006879FE">
        <w:rPr>
          <w:rFonts w:ascii="Calibri" w:hAnsi="Calibri" w:cs="Calibri"/>
          <w:b/>
          <w:bCs/>
          <w:lang w:val="ca-ES"/>
        </w:rPr>
        <w:t>Design</w:t>
      </w:r>
      <w:proofErr w:type="spellEnd"/>
      <w:r w:rsidRPr="006879FE">
        <w:rPr>
          <w:rFonts w:ascii="Calibri" w:hAnsi="Calibri" w:cs="Calibri"/>
          <w:b/>
          <w:bCs/>
          <w:lang w:val="ca-ES"/>
        </w:rPr>
        <w:t xml:space="preserve"> Editor.</w:t>
      </w:r>
      <w:r w:rsidRPr="006879FE">
        <w:rPr>
          <w:rFonts w:ascii="Calibri" w:hAnsi="Calibri" w:cs="Calibri"/>
          <w:lang w:val="ca-ES"/>
        </w:rPr>
        <w:t xml:space="preserve"> </w:t>
      </w:r>
      <w:r w:rsidR="008B1544" w:rsidRPr="006879FE">
        <w:rPr>
          <w:rFonts w:ascii="Calibri" w:hAnsi="Calibri" w:cs="Calibri"/>
          <w:lang w:val="ca-ES"/>
        </w:rPr>
        <w:t>À</w:t>
      </w:r>
      <w:r w:rsidRPr="006879FE">
        <w:rPr>
          <w:rFonts w:ascii="Calibri" w:hAnsi="Calibri" w:cs="Calibri"/>
          <w:lang w:val="ca-ES"/>
        </w:rPr>
        <w:t>rea sobre la qu</w:t>
      </w:r>
      <w:r w:rsidR="008B1544" w:rsidRPr="006879FE">
        <w:rPr>
          <w:rFonts w:ascii="Calibri" w:hAnsi="Calibri" w:cs="Calibri"/>
          <w:lang w:val="ca-ES"/>
        </w:rPr>
        <w:t>al</w:t>
      </w:r>
      <w:r w:rsidRPr="006879FE">
        <w:rPr>
          <w:rFonts w:ascii="Calibri" w:hAnsi="Calibri" w:cs="Calibri"/>
          <w:lang w:val="ca-ES"/>
        </w:rPr>
        <w:t xml:space="preserve"> </w:t>
      </w:r>
      <w:r w:rsidR="008B1544" w:rsidRPr="006879FE">
        <w:rPr>
          <w:rFonts w:ascii="Calibri" w:hAnsi="Calibri" w:cs="Calibri"/>
          <w:lang w:val="ca-ES"/>
        </w:rPr>
        <w:t>es</w:t>
      </w:r>
      <w:r w:rsidRPr="006879FE">
        <w:rPr>
          <w:rFonts w:ascii="Calibri" w:hAnsi="Calibri" w:cs="Calibri"/>
          <w:lang w:val="ca-ES"/>
        </w:rPr>
        <w:t xml:space="preserve"> distribu</w:t>
      </w:r>
      <w:r w:rsidR="008B1544" w:rsidRPr="006879FE">
        <w:rPr>
          <w:rFonts w:ascii="Calibri" w:hAnsi="Calibri" w:cs="Calibri"/>
          <w:lang w:val="ca-ES"/>
        </w:rPr>
        <w:t>eixen</w:t>
      </w:r>
      <w:r w:rsidRPr="006879FE">
        <w:rPr>
          <w:rFonts w:ascii="Calibri" w:hAnsi="Calibri" w:cs="Calibri"/>
          <w:lang w:val="ca-ES"/>
        </w:rPr>
        <w:t xml:space="preserve"> </w:t>
      </w:r>
      <w:r w:rsidR="00FF676C" w:rsidRPr="006879FE">
        <w:rPr>
          <w:rFonts w:ascii="Calibri" w:hAnsi="Calibri" w:cs="Calibri"/>
          <w:lang w:val="ca-ES"/>
        </w:rPr>
        <w:t>els</w:t>
      </w:r>
      <w:r w:rsidRPr="006879FE">
        <w:rPr>
          <w:rFonts w:ascii="Calibri" w:hAnsi="Calibri" w:cs="Calibri"/>
          <w:lang w:val="ca-ES"/>
        </w:rPr>
        <w:t xml:space="preserve"> diferents elements de control </w:t>
      </w:r>
      <w:r w:rsidR="00FF676C" w:rsidRPr="006879FE">
        <w:rPr>
          <w:rFonts w:ascii="Calibri" w:hAnsi="Calibri" w:cs="Calibri"/>
          <w:lang w:val="ca-ES"/>
        </w:rPr>
        <w:t>i</w:t>
      </w:r>
      <w:r w:rsidRPr="006879FE">
        <w:rPr>
          <w:rFonts w:ascii="Calibri" w:hAnsi="Calibri" w:cs="Calibri"/>
          <w:lang w:val="ca-ES"/>
        </w:rPr>
        <w:t xml:space="preserve"> que constit</w:t>
      </w:r>
      <w:r w:rsidR="0059356F" w:rsidRPr="006879FE">
        <w:rPr>
          <w:rFonts w:ascii="Calibri" w:hAnsi="Calibri" w:cs="Calibri"/>
          <w:lang w:val="ca-ES"/>
        </w:rPr>
        <w:t>ueix</w:t>
      </w:r>
      <w:r w:rsidRPr="006879FE">
        <w:rPr>
          <w:rFonts w:ascii="Calibri" w:hAnsi="Calibri" w:cs="Calibri"/>
          <w:lang w:val="ca-ES"/>
        </w:rPr>
        <w:t xml:space="preserve"> una representació </w:t>
      </w:r>
      <w:r w:rsidR="0059356F" w:rsidRPr="006879FE">
        <w:rPr>
          <w:rFonts w:ascii="Calibri" w:hAnsi="Calibri" w:cs="Calibri"/>
          <w:lang w:val="ca-ES"/>
        </w:rPr>
        <w:t xml:space="preserve">del </w:t>
      </w:r>
      <w:r w:rsidRPr="006879FE">
        <w:rPr>
          <w:rFonts w:ascii="Calibri" w:hAnsi="Calibri" w:cs="Calibri"/>
          <w:lang w:val="ca-ES"/>
        </w:rPr>
        <w:t xml:space="preserve">que </w:t>
      </w:r>
      <w:r w:rsidR="0059356F" w:rsidRPr="006879FE">
        <w:rPr>
          <w:rFonts w:ascii="Calibri" w:hAnsi="Calibri" w:cs="Calibri"/>
          <w:lang w:val="ca-ES"/>
        </w:rPr>
        <w:t>es</w:t>
      </w:r>
      <w:r w:rsidRPr="006879FE">
        <w:rPr>
          <w:rFonts w:ascii="Calibri" w:hAnsi="Calibri" w:cs="Calibri"/>
          <w:lang w:val="ca-ES"/>
        </w:rPr>
        <w:t xml:space="preserve"> ve</w:t>
      </w:r>
      <w:r w:rsidR="0059356F" w:rsidRPr="006879FE">
        <w:rPr>
          <w:rFonts w:ascii="Calibri" w:hAnsi="Calibri" w:cs="Calibri"/>
          <w:lang w:val="ca-ES"/>
        </w:rPr>
        <w:t>u</w:t>
      </w:r>
      <w:r w:rsidRPr="006879FE">
        <w:rPr>
          <w:rFonts w:ascii="Calibri" w:hAnsi="Calibri" w:cs="Calibri"/>
          <w:lang w:val="ca-ES"/>
        </w:rPr>
        <w:t>r</w:t>
      </w:r>
      <w:r w:rsidR="0059356F" w:rsidRPr="006879FE">
        <w:rPr>
          <w:rFonts w:ascii="Calibri" w:hAnsi="Calibri" w:cs="Calibri"/>
          <w:lang w:val="ca-ES"/>
        </w:rPr>
        <w:t>à</w:t>
      </w:r>
      <w:r w:rsidRPr="006879FE">
        <w:rPr>
          <w:rFonts w:ascii="Calibri" w:hAnsi="Calibri" w:cs="Calibri"/>
          <w:lang w:val="ca-ES"/>
        </w:rPr>
        <w:t xml:space="preserve"> en pantalla a</w:t>
      </w:r>
      <w:r w:rsidR="0059356F" w:rsidRPr="006879FE">
        <w:rPr>
          <w:rFonts w:ascii="Calibri" w:hAnsi="Calibri" w:cs="Calibri"/>
          <w:lang w:val="ca-ES"/>
        </w:rPr>
        <w:t xml:space="preserve"> </w:t>
      </w:r>
      <w:r w:rsidRPr="006879FE">
        <w:rPr>
          <w:rFonts w:ascii="Calibri" w:hAnsi="Calibri" w:cs="Calibri"/>
          <w:lang w:val="ca-ES"/>
        </w:rPr>
        <w:t>l</w:t>
      </w:r>
      <w:r w:rsidR="0059356F" w:rsidRPr="006879FE">
        <w:rPr>
          <w:rFonts w:ascii="Calibri" w:hAnsi="Calibri" w:cs="Calibri"/>
          <w:lang w:val="ca-ES"/>
        </w:rPr>
        <w:t xml:space="preserve">’executar </w:t>
      </w:r>
      <w:r w:rsidRPr="006879FE">
        <w:rPr>
          <w:rFonts w:ascii="Calibri" w:hAnsi="Calibri" w:cs="Calibri"/>
          <w:lang w:val="ca-ES"/>
        </w:rPr>
        <w:t>la int</w:t>
      </w:r>
      <w:r w:rsidR="0059356F" w:rsidRPr="006879FE">
        <w:rPr>
          <w:rFonts w:ascii="Calibri" w:hAnsi="Calibri" w:cs="Calibri"/>
          <w:lang w:val="ca-ES"/>
        </w:rPr>
        <w:t>erfície</w:t>
      </w:r>
      <w:r w:rsidRPr="006879FE">
        <w:rPr>
          <w:rFonts w:ascii="Calibri" w:hAnsi="Calibri" w:cs="Calibri"/>
          <w:lang w:val="ca-ES"/>
        </w:rPr>
        <w:t>.</w:t>
      </w:r>
    </w:p>
    <w:p w14:paraId="74556DA7" w14:textId="7D333AA0" w:rsidR="00853044" w:rsidRPr="006879FE" w:rsidRDefault="00853044" w:rsidP="006879FE">
      <w:pPr>
        <w:pStyle w:val="Prrafodelista"/>
        <w:numPr>
          <w:ilvl w:val="0"/>
          <w:numId w:val="9"/>
        </w:numPr>
        <w:spacing w:before="120" w:after="200"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b/>
          <w:bCs/>
          <w:noProof/>
          <w:lang w:val="ca-ES"/>
        </w:rPr>
        <mc:AlternateContent>
          <mc:Choice Requires="wps">
            <w:drawing>
              <wp:anchor distT="0" distB="0" distL="114300" distR="114300" simplePos="0" relativeHeight="251657223" behindDoc="0" locked="0" layoutInCell="1" allowOverlap="1" wp14:anchorId="72D90439" wp14:editId="681404B3">
                <wp:simplePos x="0" y="0"/>
                <wp:positionH relativeFrom="column">
                  <wp:posOffset>1991026</wp:posOffset>
                </wp:positionH>
                <wp:positionV relativeFrom="paragraph">
                  <wp:posOffset>3263900</wp:posOffset>
                </wp:positionV>
                <wp:extent cx="2855595" cy="635"/>
                <wp:effectExtent l="0" t="0" r="1905" b="0"/>
                <wp:wrapTopAndBottom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5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75AB02" w14:textId="1449CD1B" w:rsidR="007C3B0D" w:rsidRPr="00C649E1" w:rsidRDefault="007C3B0D" w:rsidP="00853044">
                            <w:pPr>
                              <w:pStyle w:val="Descripcin"/>
                              <w:rPr>
                                <w:lang w:val="ca-ES"/>
                              </w:rPr>
                            </w:pPr>
                            <w:r w:rsidRPr="00C649E1">
                              <w:rPr>
                                <w:lang w:val="ca-ES"/>
                              </w:rPr>
                              <w:t xml:space="preserve">Il·lustració </w:t>
                            </w:r>
                            <w:r>
                              <w:rPr>
                                <w:lang w:val="ca-ES"/>
                              </w:rPr>
                              <w:t>2</w:t>
                            </w:r>
                            <w:r w:rsidRPr="00C649E1">
                              <w:rPr>
                                <w:lang w:val="ca-ES"/>
                              </w:rPr>
                              <w:t xml:space="preserve">: Component </w:t>
                            </w:r>
                            <w:proofErr w:type="spellStart"/>
                            <w:r w:rsidRPr="00C649E1">
                              <w:rPr>
                                <w:lang w:val="ca-ES"/>
                              </w:rPr>
                              <w:t>Library</w:t>
                            </w:r>
                            <w:proofErr w:type="spellEnd"/>
                            <w:r w:rsidRPr="00C649E1">
                              <w:rPr>
                                <w:lang w:val="ca-E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>
            <w:pict>
              <v:shape w14:anchorId="72D90439" id="Cuadro de texto 33" o:spid="_x0000_s1028" type="#_x0000_t202" style="position:absolute;left:0;text-align:left;margin-left:156.75pt;margin-top:257pt;width:224.85pt;height:.05pt;z-index:25165722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" stroked="f">
                <v:textbox style="mso-fit-shape-to-text:t" inset="0,0,0,0">
                  <w:txbxContent>
                    <w:p w14:paraId="1075AB02" w14:textId="1449CD1B" w:rsidR="007C3B0D" w:rsidRPr="00C649E1" w:rsidRDefault="007C3B0D" w:rsidP="00853044">
                      <w:pPr>
                        <w:pStyle w:val="Descripcin"/>
                        <w:rPr>
                          <w:lang w:val="ca-ES"/>
                        </w:rPr>
                      </w:pPr>
                      <w:r w:rsidRPr="00C649E1">
                        <w:rPr>
                          <w:lang w:val="ca-ES"/>
                        </w:rPr>
                        <w:t xml:space="preserve">Il·lustració </w:t>
                      </w:r>
                      <w:r>
                        <w:rPr>
                          <w:lang w:val="ca-ES"/>
                        </w:rPr>
                        <w:t>2</w:t>
                      </w:r>
                      <w:r w:rsidRPr="00C649E1">
                        <w:rPr>
                          <w:lang w:val="ca-ES"/>
                        </w:rPr>
                        <w:t xml:space="preserve">: Component </w:t>
                      </w:r>
                      <w:proofErr w:type="spellStart"/>
                      <w:r w:rsidRPr="00C649E1">
                        <w:rPr>
                          <w:lang w:val="ca-ES"/>
                        </w:rPr>
                        <w:t>Library</w:t>
                      </w:r>
                      <w:proofErr w:type="spellEnd"/>
                      <w:r w:rsidRPr="00C649E1">
                        <w:rPr>
                          <w:lang w:val="ca-ES"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879FE">
        <w:rPr>
          <w:rFonts w:ascii="Calibri" w:hAnsi="Calibri" w:cs="Calibri"/>
          <w:b/>
          <w:bCs/>
          <w:noProof/>
          <w:lang w:val="ca-ES"/>
        </w:rPr>
        <w:drawing>
          <wp:anchor distT="0" distB="0" distL="114300" distR="114300" simplePos="0" relativeHeight="251657222" behindDoc="0" locked="0" layoutInCell="1" allowOverlap="1" wp14:anchorId="04A624AB" wp14:editId="6305401C">
            <wp:simplePos x="0" y="0"/>
            <wp:positionH relativeFrom="column">
              <wp:posOffset>1983935</wp:posOffset>
            </wp:positionH>
            <wp:positionV relativeFrom="paragraph">
              <wp:posOffset>984885</wp:posOffset>
            </wp:positionV>
            <wp:extent cx="1927225" cy="2225040"/>
            <wp:effectExtent l="0" t="0" r="3175" b="0"/>
            <wp:wrapTopAndBottom/>
            <wp:docPr id="32" name="Imagen 3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27225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879FE">
        <w:rPr>
          <w:rFonts w:ascii="Calibri" w:hAnsi="Calibri" w:cs="Calibri"/>
          <w:b/>
          <w:bCs/>
          <w:lang w:val="ca-ES"/>
        </w:rPr>
        <w:t xml:space="preserve">Component </w:t>
      </w:r>
      <w:proofErr w:type="spellStart"/>
      <w:r w:rsidRPr="006879FE">
        <w:rPr>
          <w:rFonts w:ascii="Calibri" w:hAnsi="Calibri" w:cs="Calibri"/>
          <w:b/>
          <w:bCs/>
          <w:lang w:val="ca-ES"/>
        </w:rPr>
        <w:t>Library</w:t>
      </w:r>
      <w:proofErr w:type="spellEnd"/>
      <w:r w:rsidRPr="006879FE">
        <w:rPr>
          <w:rFonts w:ascii="Calibri" w:hAnsi="Calibri" w:cs="Calibri"/>
          <w:b/>
          <w:bCs/>
          <w:lang w:val="ca-ES"/>
        </w:rPr>
        <w:t>.</w:t>
      </w:r>
      <w:r w:rsidRPr="006879FE">
        <w:rPr>
          <w:rFonts w:ascii="Calibri" w:hAnsi="Calibri" w:cs="Calibri"/>
          <w:lang w:val="ca-ES"/>
        </w:rPr>
        <w:t xml:space="preserve"> L</w:t>
      </w:r>
      <w:r w:rsidR="0059356F" w:rsidRPr="006879FE">
        <w:rPr>
          <w:rFonts w:ascii="Calibri" w:hAnsi="Calibri" w:cs="Calibri"/>
          <w:lang w:val="ca-ES"/>
        </w:rPr>
        <w:t>l</w:t>
      </w:r>
      <w:r w:rsidRPr="006879FE">
        <w:rPr>
          <w:rFonts w:ascii="Calibri" w:hAnsi="Calibri" w:cs="Calibri"/>
          <w:lang w:val="ca-ES"/>
        </w:rPr>
        <w:t>ista de</w:t>
      </w:r>
      <w:r w:rsidR="0059356F" w:rsidRPr="006879FE">
        <w:rPr>
          <w:rFonts w:ascii="Calibri" w:hAnsi="Calibri" w:cs="Calibri"/>
          <w:lang w:val="ca-ES"/>
        </w:rPr>
        <w:t>ls</w:t>
      </w:r>
      <w:r w:rsidRPr="006879FE">
        <w:rPr>
          <w:rFonts w:ascii="Calibri" w:hAnsi="Calibri" w:cs="Calibri"/>
          <w:lang w:val="ca-ES"/>
        </w:rPr>
        <w:t xml:space="preserve"> diferents compo</w:t>
      </w:r>
      <w:r w:rsidR="0059356F" w:rsidRPr="006879FE">
        <w:rPr>
          <w:rFonts w:ascii="Calibri" w:hAnsi="Calibri" w:cs="Calibri"/>
          <w:lang w:val="ca-ES"/>
        </w:rPr>
        <w:t>nents</w:t>
      </w:r>
      <w:r w:rsidRPr="006879FE">
        <w:rPr>
          <w:rFonts w:ascii="Calibri" w:hAnsi="Calibri" w:cs="Calibri"/>
          <w:lang w:val="ca-ES"/>
        </w:rPr>
        <w:t xml:space="preserve"> disponibles </w:t>
      </w:r>
      <w:r w:rsidR="0059356F" w:rsidRPr="006879FE">
        <w:rPr>
          <w:rFonts w:ascii="Calibri" w:hAnsi="Calibri" w:cs="Calibri"/>
          <w:lang w:val="ca-ES"/>
        </w:rPr>
        <w:t>pel disseny</w:t>
      </w:r>
      <w:r w:rsidRPr="006879FE">
        <w:rPr>
          <w:rFonts w:ascii="Calibri" w:hAnsi="Calibri" w:cs="Calibri"/>
          <w:lang w:val="ca-ES"/>
        </w:rPr>
        <w:t xml:space="preserve"> de la aplicació. </w:t>
      </w:r>
      <w:r w:rsidR="0059356F" w:rsidRPr="006879FE">
        <w:rPr>
          <w:rFonts w:ascii="Calibri" w:hAnsi="Calibri" w:cs="Calibri"/>
          <w:lang w:val="ca-ES"/>
        </w:rPr>
        <w:t>Aque</w:t>
      </w:r>
      <w:r w:rsidR="00FB1E26" w:rsidRPr="006879FE">
        <w:rPr>
          <w:rFonts w:ascii="Calibri" w:hAnsi="Calibri" w:cs="Calibri"/>
          <w:lang w:val="ca-ES"/>
        </w:rPr>
        <w:t>s</w:t>
      </w:r>
      <w:r w:rsidR="0059356F" w:rsidRPr="006879FE">
        <w:rPr>
          <w:rFonts w:ascii="Calibri" w:hAnsi="Calibri" w:cs="Calibri"/>
          <w:lang w:val="ca-ES"/>
        </w:rPr>
        <w:t xml:space="preserve">ts es troben </w:t>
      </w:r>
      <w:r w:rsidRPr="006879FE">
        <w:rPr>
          <w:rFonts w:ascii="Calibri" w:hAnsi="Calibri" w:cs="Calibri"/>
          <w:lang w:val="ca-ES"/>
        </w:rPr>
        <w:t>clas</w:t>
      </w:r>
      <w:r w:rsidR="0059356F" w:rsidRPr="006879FE">
        <w:rPr>
          <w:rFonts w:ascii="Calibri" w:hAnsi="Calibri" w:cs="Calibri"/>
          <w:lang w:val="ca-ES"/>
        </w:rPr>
        <w:t xml:space="preserve">sificats </w:t>
      </w:r>
      <w:r w:rsidRPr="006879FE">
        <w:rPr>
          <w:rFonts w:ascii="Calibri" w:hAnsi="Calibri" w:cs="Calibri"/>
          <w:lang w:val="ca-ES"/>
        </w:rPr>
        <w:t xml:space="preserve"> en </w:t>
      </w:r>
      <w:proofErr w:type="spellStart"/>
      <w:r w:rsidRPr="00C53334">
        <w:rPr>
          <w:rFonts w:ascii="Calibri" w:hAnsi="Calibri" w:cs="Calibri"/>
          <w:i/>
          <w:lang w:val="ca-ES"/>
        </w:rPr>
        <w:t>common</w:t>
      </w:r>
      <w:proofErr w:type="spellEnd"/>
      <w:r w:rsidRPr="00C53334">
        <w:rPr>
          <w:rFonts w:ascii="Calibri" w:hAnsi="Calibri" w:cs="Calibri"/>
          <w:i/>
          <w:lang w:val="ca-ES"/>
        </w:rPr>
        <w:t xml:space="preserve"> components</w:t>
      </w:r>
      <w:r w:rsidRPr="006879FE">
        <w:rPr>
          <w:rFonts w:ascii="Calibri" w:hAnsi="Calibri" w:cs="Calibri"/>
          <w:lang w:val="ca-ES"/>
        </w:rPr>
        <w:t xml:space="preserve">, </w:t>
      </w:r>
      <w:r w:rsidRPr="00C53334">
        <w:rPr>
          <w:rFonts w:ascii="Calibri" w:hAnsi="Calibri" w:cs="Calibri"/>
          <w:i/>
          <w:lang w:val="ca-ES"/>
        </w:rPr>
        <w:t>containers</w:t>
      </w:r>
      <w:r w:rsidRPr="006879FE">
        <w:rPr>
          <w:rFonts w:ascii="Calibri" w:hAnsi="Calibri" w:cs="Calibri"/>
          <w:lang w:val="ca-ES"/>
        </w:rPr>
        <w:t xml:space="preserve">, </w:t>
      </w:r>
      <w:proofErr w:type="spellStart"/>
      <w:r w:rsidRPr="00C53334">
        <w:rPr>
          <w:rFonts w:ascii="Calibri" w:hAnsi="Calibri" w:cs="Calibri"/>
          <w:i/>
          <w:lang w:val="ca-ES"/>
        </w:rPr>
        <w:t>figure</w:t>
      </w:r>
      <w:proofErr w:type="spellEnd"/>
      <w:r w:rsidRPr="00C53334">
        <w:rPr>
          <w:rFonts w:ascii="Calibri" w:hAnsi="Calibri" w:cs="Calibri"/>
          <w:i/>
          <w:lang w:val="ca-ES"/>
        </w:rPr>
        <w:t xml:space="preserve"> </w:t>
      </w:r>
      <w:proofErr w:type="spellStart"/>
      <w:r w:rsidRPr="00C53334">
        <w:rPr>
          <w:rFonts w:ascii="Calibri" w:hAnsi="Calibri" w:cs="Calibri"/>
          <w:i/>
          <w:lang w:val="ca-ES"/>
        </w:rPr>
        <w:t>to</w:t>
      </w:r>
      <w:r w:rsidR="003D6B5F" w:rsidRPr="00C53334">
        <w:rPr>
          <w:rFonts w:ascii="Calibri" w:hAnsi="Calibri" w:cs="Calibri"/>
          <w:i/>
          <w:lang w:val="ca-ES"/>
        </w:rPr>
        <w:t>ols</w:t>
      </w:r>
      <w:proofErr w:type="spellEnd"/>
      <w:r w:rsidRPr="006879FE">
        <w:rPr>
          <w:rFonts w:ascii="Calibri" w:hAnsi="Calibri" w:cs="Calibri"/>
          <w:lang w:val="ca-ES"/>
        </w:rPr>
        <w:t xml:space="preserve"> </w:t>
      </w:r>
      <w:r w:rsidR="00FB1E26" w:rsidRPr="006879FE">
        <w:rPr>
          <w:rFonts w:ascii="Calibri" w:hAnsi="Calibri" w:cs="Calibri"/>
          <w:lang w:val="ca-ES"/>
        </w:rPr>
        <w:t>i</w:t>
      </w:r>
      <w:r w:rsidRPr="006879FE">
        <w:rPr>
          <w:rFonts w:ascii="Calibri" w:hAnsi="Calibri" w:cs="Calibri"/>
          <w:lang w:val="ca-ES"/>
        </w:rPr>
        <w:t xml:space="preserve"> </w:t>
      </w:r>
      <w:proofErr w:type="spellStart"/>
      <w:r w:rsidRPr="00C53334">
        <w:rPr>
          <w:rFonts w:ascii="Calibri" w:hAnsi="Calibri" w:cs="Calibri"/>
          <w:i/>
          <w:lang w:val="ca-ES"/>
        </w:rPr>
        <w:t>instrumentation</w:t>
      </w:r>
      <w:proofErr w:type="spellEnd"/>
      <w:r w:rsidRPr="006879FE">
        <w:rPr>
          <w:rFonts w:ascii="Calibri" w:hAnsi="Calibri" w:cs="Calibri"/>
          <w:lang w:val="ca-ES"/>
        </w:rPr>
        <w:t>. P</w:t>
      </w:r>
      <w:r w:rsidR="00FB1E26" w:rsidRPr="006879FE">
        <w:rPr>
          <w:rFonts w:ascii="Calibri" w:hAnsi="Calibri" w:cs="Calibri"/>
          <w:lang w:val="ca-ES"/>
        </w:rPr>
        <w:t>er</w:t>
      </w:r>
      <w:r w:rsidRPr="006879FE">
        <w:rPr>
          <w:rFonts w:ascii="Calibri" w:hAnsi="Calibri" w:cs="Calibri"/>
          <w:lang w:val="ca-ES"/>
        </w:rPr>
        <w:t xml:space="preserve"> </w:t>
      </w:r>
      <w:r w:rsidR="00FB1E26" w:rsidRPr="006879FE">
        <w:rPr>
          <w:rFonts w:ascii="Calibri" w:hAnsi="Calibri" w:cs="Calibri"/>
          <w:lang w:val="ca-ES"/>
        </w:rPr>
        <w:t>utilitzar-los</w:t>
      </w:r>
      <w:r w:rsidRPr="006879FE">
        <w:rPr>
          <w:rFonts w:ascii="Calibri" w:hAnsi="Calibri" w:cs="Calibri"/>
          <w:lang w:val="ca-ES"/>
        </w:rPr>
        <w:t xml:space="preserve">, </w:t>
      </w:r>
      <w:r w:rsidR="00C649E1" w:rsidRPr="006879FE">
        <w:rPr>
          <w:rFonts w:ascii="Calibri" w:hAnsi="Calibri" w:cs="Calibri"/>
          <w:lang w:val="ca-ES"/>
        </w:rPr>
        <w:t xml:space="preserve">només cal </w:t>
      </w:r>
      <w:r w:rsidR="001E0384" w:rsidRPr="006879FE">
        <w:rPr>
          <w:rFonts w:ascii="Calibri" w:hAnsi="Calibri" w:cs="Calibri"/>
          <w:lang w:val="ca-ES"/>
        </w:rPr>
        <w:t>arr</w:t>
      </w:r>
      <w:r w:rsidR="001E0384">
        <w:rPr>
          <w:rFonts w:ascii="Calibri" w:hAnsi="Calibri" w:cs="Calibri"/>
          <w:lang w:val="ca-ES"/>
        </w:rPr>
        <w:t>osseg</w:t>
      </w:r>
      <w:r w:rsidR="001E0384" w:rsidRPr="006879FE">
        <w:rPr>
          <w:rFonts w:ascii="Calibri" w:hAnsi="Calibri" w:cs="Calibri"/>
          <w:lang w:val="ca-ES"/>
        </w:rPr>
        <w:t xml:space="preserve">ar </w:t>
      </w:r>
      <w:r w:rsidR="00C649E1" w:rsidRPr="006879FE">
        <w:rPr>
          <w:rFonts w:ascii="Calibri" w:hAnsi="Calibri" w:cs="Calibri"/>
          <w:lang w:val="ca-ES"/>
        </w:rPr>
        <w:t xml:space="preserve">els </w:t>
      </w:r>
      <w:r w:rsidRPr="006879FE">
        <w:rPr>
          <w:rFonts w:ascii="Calibri" w:hAnsi="Calibri" w:cs="Calibri"/>
          <w:lang w:val="ca-ES"/>
        </w:rPr>
        <w:t xml:space="preserve"> elements eleg</w:t>
      </w:r>
      <w:r w:rsidR="00C649E1" w:rsidRPr="006879FE">
        <w:rPr>
          <w:rFonts w:ascii="Calibri" w:hAnsi="Calibri" w:cs="Calibri"/>
          <w:lang w:val="ca-ES"/>
        </w:rPr>
        <w:t>its</w:t>
      </w:r>
      <w:r w:rsidRPr="006879FE">
        <w:rPr>
          <w:rFonts w:ascii="Calibri" w:hAnsi="Calibri" w:cs="Calibri"/>
          <w:lang w:val="ca-ES"/>
        </w:rPr>
        <w:t xml:space="preserve"> p</w:t>
      </w:r>
      <w:r w:rsidR="00C649E1" w:rsidRPr="006879FE">
        <w:rPr>
          <w:rFonts w:ascii="Calibri" w:hAnsi="Calibri" w:cs="Calibri"/>
          <w:lang w:val="ca-ES"/>
        </w:rPr>
        <w:t>er</w:t>
      </w:r>
      <w:r w:rsidRPr="006879FE">
        <w:rPr>
          <w:rFonts w:ascii="Calibri" w:hAnsi="Calibri" w:cs="Calibri"/>
          <w:lang w:val="ca-ES"/>
        </w:rPr>
        <w:t xml:space="preserve"> l</w:t>
      </w:r>
      <w:r w:rsidR="00486ADE" w:rsidRPr="006879FE">
        <w:rPr>
          <w:rFonts w:ascii="Calibri" w:hAnsi="Calibri" w:cs="Calibri"/>
          <w:lang w:val="ca-ES"/>
        </w:rPr>
        <w:t>’</w:t>
      </w:r>
      <w:r w:rsidRPr="006879FE">
        <w:rPr>
          <w:rFonts w:ascii="Calibri" w:hAnsi="Calibri" w:cs="Calibri"/>
          <w:lang w:val="ca-ES"/>
        </w:rPr>
        <w:t xml:space="preserve">aplicació al </w:t>
      </w:r>
      <w:proofErr w:type="spellStart"/>
      <w:r w:rsidR="00AA7F3D">
        <w:rPr>
          <w:rFonts w:ascii="Calibri" w:hAnsi="Calibri" w:cs="Calibri"/>
          <w:lang w:val="ca-ES"/>
        </w:rPr>
        <w:t>Design</w:t>
      </w:r>
      <w:proofErr w:type="spellEnd"/>
      <w:r w:rsidR="001E0384" w:rsidRPr="006879FE">
        <w:rPr>
          <w:rFonts w:ascii="Calibri" w:hAnsi="Calibri" w:cs="Calibri"/>
          <w:lang w:val="ca-ES"/>
        </w:rPr>
        <w:t xml:space="preserve"> </w:t>
      </w:r>
      <w:r w:rsidRPr="006879FE">
        <w:rPr>
          <w:rFonts w:ascii="Calibri" w:hAnsi="Calibri" w:cs="Calibri"/>
          <w:lang w:val="ca-ES"/>
        </w:rPr>
        <w:t>Editor.</w:t>
      </w:r>
    </w:p>
    <w:p w14:paraId="0C5CA4F8" w14:textId="5C4546FD" w:rsidR="00853044" w:rsidRPr="006879FE" w:rsidRDefault="00A22A59" w:rsidP="006879FE">
      <w:p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t>P</w:t>
      </w:r>
      <w:r w:rsidR="00853044" w:rsidRPr="006879FE">
        <w:rPr>
          <w:rFonts w:ascii="Calibri" w:hAnsi="Calibri" w:cs="Calibri"/>
          <w:lang w:val="ca-ES"/>
        </w:rPr>
        <w:t xml:space="preserve">el cas de </w:t>
      </w:r>
      <w:r w:rsidR="00486ADE" w:rsidRPr="006879FE">
        <w:rPr>
          <w:rFonts w:ascii="Calibri" w:hAnsi="Calibri" w:cs="Calibri"/>
          <w:lang w:val="ca-ES"/>
        </w:rPr>
        <w:t>la nostra aplicació</w:t>
      </w:r>
      <w:r w:rsidR="00853044" w:rsidRPr="006879FE">
        <w:rPr>
          <w:rFonts w:ascii="Calibri" w:hAnsi="Calibri" w:cs="Calibri"/>
          <w:lang w:val="ca-ES"/>
        </w:rPr>
        <w:t xml:space="preserve">, </w:t>
      </w:r>
      <w:r w:rsidR="00486ADE" w:rsidRPr="006879FE">
        <w:rPr>
          <w:rFonts w:ascii="Calibri" w:hAnsi="Calibri" w:cs="Calibri"/>
          <w:lang w:val="ca-ES"/>
        </w:rPr>
        <w:t>ens</w:t>
      </w:r>
      <w:r w:rsidRPr="006879FE">
        <w:rPr>
          <w:rFonts w:ascii="Calibri" w:hAnsi="Calibri" w:cs="Calibri"/>
          <w:lang w:val="ca-ES"/>
        </w:rPr>
        <w:t xml:space="preserve"> intere</w:t>
      </w:r>
      <w:r w:rsidR="00486ADE" w:rsidRPr="006879FE">
        <w:rPr>
          <w:rFonts w:ascii="Calibri" w:hAnsi="Calibri" w:cs="Calibri"/>
          <w:lang w:val="ca-ES"/>
        </w:rPr>
        <w:t>s</w:t>
      </w:r>
      <w:r w:rsidRPr="006879FE">
        <w:rPr>
          <w:rFonts w:ascii="Calibri" w:hAnsi="Calibri" w:cs="Calibri"/>
          <w:lang w:val="ca-ES"/>
        </w:rPr>
        <w:t>sa con</w:t>
      </w:r>
      <w:r w:rsidR="279C62B1" w:rsidRPr="006879FE">
        <w:rPr>
          <w:rFonts w:ascii="Calibri" w:hAnsi="Calibri" w:cs="Calibri"/>
          <w:lang w:val="ca-ES"/>
        </w:rPr>
        <w:t>è</w:t>
      </w:r>
      <w:r w:rsidR="34341C69" w:rsidRPr="006879FE">
        <w:rPr>
          <w:rFonts w:ascii="Calibri" w:hAnsi="Calibri" w:cs="Calibri"/>
          <w:lang w:val="ca-ES"/>
        </w:rPr>
        <w:t>ixer</w:t>
      </w:r>
      <w:r w:rsidRPr="006879FE">
        <w:rPr>
          <w:rFonts w:ascii="Calibri" w:hAnsi="Calibri" w:cs="Calibri"/>
          <w:lang w:val="ca-ES"/>
        </w:rPr>
        <w:t xml:space="preserve"> </w:t>
      </w:r>
      <w:r w:rsidR="00486ADE" w:rsidRPr="006879FE">
        <w:rPr>
          <w:rFonts w:ascii="Calibri" w:hAnsi="Calibri" w:cs="Calibri"/>
          <w:lang w:val="ca-ES"/>
        </w:rPr>
        <w:t xml:space="preserve">els </w:t>
      </w:r>
      <w:r w:rsidRPr="006879FE">
        <w:rPr>
          <w:rFonts w:ascii="Calibri" w:hAnsi="Calibri" w:cs="Calibri"/>
          <w:lang w:val="ca-ES"/>
        </w:rPr>
        <w:t>s</w:t>
      </w:r>
      <w:r w:rsidR="00486ADE" w:rsidRPr="006879FE">
        <w:rPr>
          <w:rFonts w:ascii="Calibri" w:hAnsi="Calibri" w:cs="Calibri"/>
          <w:lang w:val="ca-ES"/>
        </w:rPr>
        <w:t xml:space="preserve">egüents </w:t>
      </w:r>
      <w:r w:rsidRPr="006879FE">
        <w:rPr>
          <w:rFonts w:ascii="Calibri" w:hAnsi="Calibri" w:cs="Calibri"/>
          <w:lang w:val="ca-ES"/>
        </w:rPr>
        <w:t xml:space="preserve">components. No obstant, </w:t>
      </w:r>
      <w:r w:rsidR="001E0384">
        <w:rPr>
          <w:rFonts w:ascii="Calibri" w:hAnsi="Calibri" w:cs="Calibri"/>
          <w:lang w:val="ca-ES"/>
        </w:rPr>
        <w:t>es convida</w:t>
      </w:r>
      <w:r w:rsidR="001E0384" w:rsidRPr="006879FE">
        <w:rPr>
          <w:rFonts w:ascii="Calibri" w:hAnsi="Calibri" w:cs="Calibri"/>
          <w:lang w:val="ca-ES"/>
        </w:rPr>
        <w:t xml:space="preserve"> </w:t>
      </w:r>
      <w:r w:rsidR="00F75CF6" w:rsidRPr="006879FE">
        <w:rPr>
          <w:rFonts w:ascii="Calibri" w:hAnsi="Calibri" w:cs="Calibri"/>
          <w:lang w:val="ca-ES"/>
        </w:rPr>
        <w:t xml:space="preserve">als </w:t>
      </w:r>
      <w:r w:rsidRPr="006879FE">
        <w:rPr>
          <w:rFonts w:ascii="Calibri" w:hAnsi="Calibri" w:cs="Calibri"/>
          <w:lang w:val="ca-ES"/>
        </w:rPr>
        <w:t>alumn</w:t>
      </w:r>
      <w:r w:rsidR="00F75CF6" w:rsidRPr="006879FE">
        <w:rPr>
          <w:rFonts w:ascii="Calibri" w:hAnsi="Calibri" w:cs="Calibri"/>
          <w:lang w:val="ca-ES"/>
        </w:rPr>
        <w:t>e</w:t>
      </w:r>
      <w:r w:rsidRPr="006879FE">
        <w:rPr>
          <w:rFonts w:ascii="Calibri" w:hAnsi="Calibri" w:cs="Calibri"/>
          <w:lang w:val="ca-ES"/>
        </w:rPr>
        <w:t xml:space="preserve">s a que </w:t>
      </w:r>
      <w:r w:rsidR="001E0384" w:rsidRPr="006879FE">
        <w:rPr>
          <w:rFonts w:ascii="Calibri" w:hAnsi="Calibri" w:cs="Calibri"/>
          <w:lang w:val="ca-ES"/>
        </w:rPr>
        <w:t>jug</w:t>
      </w:r>
      <w:r w:rsidR="001E0384">
        <w:rPr>
          <w:rFonts w:ascii="Calibri" w:hAnsi="Calibri" w:cs="Calibri"/>
          <w:lang w:val="ca-ES"/>
        </w:rPr>
        <w:t>ueu</w:t>
      </w:r>
      <w:r w:rsidR="001E0384" w:rsidRPr="006879FE">
        <w:rPr>
          <w:rFonts w:ascii="Calibri" w:hAnsi="Calibri" w:cs="Calibri"/>
          <w:lang w:val="ca-ES"/>
        </w:rPr>
        <w:t xml:space="preserve"> </w:t>
      </w:r>
      <w:r w:rsidR="00F75CF6" w:rsidRPr="006879FE">
        <w:rPr>
          <w:rFonts w:ascii="Calibri" w:hAnsi="Calibri" w:cs="Calibri"/>
          <w:lang w:val="ca-ES"/>
        </w:rPr>
        <w:t>amb</w:t>
      </w:r>
      <w:r w:rsidRPr="006879FE">
        <w:rPr>
          <w:rFonts w:ascii="Calibri" w:hAnsi="Calibri" w:cs="Calibri"/>
          <w:lang w:val="ca-ES"/>
        </w:rPr>
        <w:t xml:space="preserve"> </w:t>
      </w:r>
      <w:r w:rsidR="00F75CF6" w:rsidRPr="006879FE">
        <w:rPr>
          <w:rFonts w:ascii="Calibri" w:hAnsi="Calibri" w:cs="Calibri"/>
          <w:lang w:val="ca-ES"/>
        </w:rPr>
        <w:t xml:space="preserve">els altres </w:t>
      </w:r>
      <w:r w:rsidR="009D5F55" w:rsidRPr="006879FE">
        <w:rPr>
          <w:rFonts w:ascii="Calibri" w:hAnsi="Calibri" w:cs="Calibri"/>
          <w:lang w:val="ca-ES"/>
        </w:rPr>
        <w:t xml:space="preserve">components que </w:t>
      </w:r>
      <w:r w:rsidR="000F1A33" w:rsidRPr="006879FE">
        <w:rPr>
          <w:rFonts w:ascii="Calibri" w:hAnsi="Calibri" w:cs="Calibri"/>
          <w:lang w:val="ca-ES"/>
        </w:rPr>
        <w:t>ofere</w:t>
      </w:r>
      <w:r w:rsidR="009B0FAC" w:rsidRPr="006879FE">
        <w:rPr>
          <w:rFonts w:ascii="Calibri" w:hAnsi="Calibri" w:cs="Calibri"/>
          <w:lang w:val="ca-ES"/>
        </w:rPr>
        <w:t>ix</w:t>
      </w:r>
      <w:r w:rsidR="009D5F55" w:rsidRPr="006879FE">
        <w:rPr>
          <w:rFonts w:ascii="Calibri" w:hAnsi="Calibri" w:cs="Calibri"/>
          <w:lang w:val="ca-ES"/>
        </w:rPr>
        <w:t xml:space="preserve"> el programa.</w:t>
      </w:r>
    </w:p>
    <w:p w14:paraId="46E9F548" w14:textId="77777777" w:rsidR="00D45951" w:rsidRPr="006879FE" w:rsidRDefault="00D45951" w:rsidP="006879FE">
      <w:pPr>
        <w:spacing w:line="276" w:lineRule="auto"/>
        <w:ind w:firstLine="708"/>
        <w:jc w:val="both"/>
        <w:rPr>
          <w:rFonts w:ascii="Calibri" w:hAnsi="Calibri" w:cs="Calibri"/>
          <w:lang w:val="ca-ES"/>
        </w:rPr>
      </w:pPr>
    </w:p>
    <w:tbl>
      <w:tblPr>
        <w:tblStyle w:val="Tablaconcuadrcula"/>
        <w:tblW w:w="7655" w:type="dxa"/>
        <w:tblInd w:w="1013" w:type="dxa"/>
        <w:tblLook w:val="04A0" w:firstRow="1" w:lastRow="0" w:firstColumn="1" w:lastColumn="0" w:noHBand="0" w:noVBand="1"/>
      </w:tblPr>
      <w:tblGrid>
        <w:gridCol w:w="1134"/>
        <w:gridCol w:w="1985"/>
        <w:gridCol w:w="4536"/>
      </w:tblGrid>
      <w:tr w:rsidR="00853044" w:rsidRPr="006879FE" w14:paraId="15AB120E" w14:textId="77777777" w:rsidTr="6D108BB1">
        <w:tc>
          <w:tcPr>
            <w:tcW w:w="1134" w:type="dxa"/>
            <w:shd w:val="clear" w:color="auto" w:fill="DEEAF6" w:themeFill="accent5" w:themeFillTint="33"/>
          </w:tcPr>
          <w:p w14:paraId="593176F7" w14:textId="7777777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b/>
                <w:bCs/>
                <w:lang w:val="ca-ES"/>
              </w:rPr>
            </w:pPr>
            <w:r w:rsidRPr="006879FE">
              <w:rPr>
                <w:rFonts w:ascii="Calibri" w:hAnsi="Calibri" w:cs="Calibri"/>
                <w:b/>
                <w:bCs/>
                <w:lang w:val="ca-ES"/>
              </w:rPr>
              <w:t>ICONO</w:t>
            </w:r>
          </w:p>
        </w:tc>
        <w:tc>
          <w:tcPr>
            <w:tcW w:w="1985" w:type="dxa"/>
            <w:shd w:val="clear" w:color="auto" w:fill="DEEAF6" w:themeFill="accent5" w:themeFillTint="33"/>
          </w:tcPr>
          <w:p w14:paraId="59ADB666" w14:textId="7777777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b/>
                <w:bCs/>
                <w:lang w:val="ca-ES"/>
              </w:rPr>
            </w:pPr>
            <w:r w:rsidRPr="006879FE">
              <w:rPr>
                <w:rFonts w:ascii="Calibri" w:hAnsi="Calibri" w:cs="Calibri"/>
                <w:b/>
                <w:bCs/>
                <w:lang w:val="ca-ES"/>
              </w:rPr>
              <w:t>COMPONENTE</w:t>
            </w:r>
          </w:p>
        </w:tc>
        <w:tc>
          <w:tcPr>
            <w:tcW w:w="4536" w:type="dxa"/>
            <w:shd w:val="clear" w:color="auto" w:fill="DEEAF6" w:themeFill="accent5" w:themeFillTint="33"/>
          </w:tcPr>
          <w:p w14:paraId="783B4AA2" w14:textId="7777777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b/>
                <w:bCs/>
                <w:lang w:val="ca-ES"/>
              </w:rPr>
            </w:pPr>
            <w:r w:rsidRPr="006879FE">
              <w:rPr>
                <w:rFonts w:ascii="Calibri" w:hAnsi="Calibri" w:cs="Calibri"/>
                <w:b/>
                <w:bCs/>
                <w:lang w:val="ca-ES"/>
              </w:rPr>
              <w:t>DESCRIPCIÓN</w:t>
            </w:r>
          </w:p>
        </w:tc>
      </w:tr>
      <w:tr w:rsidR="00853044" w:rsidRPr="006879FE" w14:paraId="34732ED9" w14:textId="77777777" w:rsidTr="6D108BB1">
        <w:tc>
          <w:tcPr>
            <w:tcW w:w="1134" w:type="dxa"/>
          </w:tcPr>
          <w:p w14:paraId="5EE05776" w14:textId="7777777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r w:rsidRPr="006879FE">
              <w:rPr>
                <w:rFonts w:ascii="Calibri" w:hAnsi="Calibri" w:cs="Calibri"/>
                <w:noProof/>
                <w:lang w:val="ca-ES" w:eastAsia="es-ES"/>
              </w:rPr>
              <w:drawing>
                <wp:inline distT="0" distB="0" distL="0" distR="0" wp14:anchorId="546DBE7C" wp14:editId="5B796064">
                  <wp:extent cx="330200" cy="355600"/>
                  <wp:effectExtent l="0" t="0" r="0" b="0"/>
                  <wp:docPr id="24" name="Imagen 24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n 24" descr="Interfaz de usuario gráfica, Aplicación&#10;&#10;Descripción generada automáticament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5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vAlign w:val="center"/>
          </w:tcPr>
          <w:p w14:paraId="5F88226E" w14:textId="7777777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proofErr w:type="spellStart"/>
            <w:r w:rsidRPr="006879FE">
              <w:rPr>
                <w:rFonts w:ascii="Calibri" w:hAnsi="Calibri" w:cs="Calibri"/>
                <w:lang w:val="ca-ES"/>
              </w:rPr>
              <w:t>Axes</w:t>
            </w:r>
            <w:proofErr w:type="spellEnd"/>
          </w:p>
        </w:tc>
        <w:tc>
          <w:tcPr>
            <w:tcW w:w="4536" w:type="dxa"/>
          </w:tcPr>
          <w:p w14:paraId="049DCAA1" w14:textId="4058774F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r w:rsidRPr="006879FE">
              <w:rPr>
                <w:rFonts w:ascii="Calibri" w:hAnsi="Calibri" w:cs="Calibri"/>
                <w:lang w:val="ca-ES"/>
              </w:rPr>
              <w:t>Perm</w:t>
            </w:r>
            <w:r w:rsidR="00B2089A" w:rsidRPr="006879FE">
              <w:rPr>
                <w:rFonts w:ascii="Calibri" w:hAnsi="Calibri" w:cs="Calibri"/>
                <w:lang w:val="ca-ES"/>
              </w:rPr>
              <w:t>et</w:t>
            </w:r>
            <w:r w:rsidRPr="006879FE">
              <w:rPr>
                <w:rFonts w:ascii="Calibri" w:hAnsi="Calibri" w:cs="Calibri"/>
                <w:lang w:val="ca-ES"/>
              </w:rPr>
              <w:t xml:space="preserve"> crear uns e</w:t>
            </w:r>
            <w:r w:rsidR="00B2089A" w:rsidRPr="006879FE">
              <w:rPr>
                <w:rFonts w:ascii="Calibri" w:hAnsi="Calibri" w:cs="Calibri"/>
                <w:lang w:val="ca-ES"/>
              </w:rPr>
              <w:t>ixos</w:t>
            </w:r>
            <w:r w:rsidRPr="006879FE">
              <w:rPr>
                <w:rFonts w:ascii="Calibri" w:hAnsi="Calibri" w:cs="Calibri"/>
                <w:lang w:val="ca-ES"/>
              </w:rPr>
              <w:t xml:space="preserve"> o </w:t>
            </w:r>
            <w:r w:rsidR="001E0384" w:rsidRPr="006879FE">
              <w:rPr>
                <w:rFonts w:ascii="Calibri" w:hAnsi="Calibri" w:cs="Calibri"/>
                <w:lang w:val="ca-ES"/>
              </w:rPr>
              <w:t>gràfi</w:t>
            </w:r>
            <w:r w:rsidR="001E0384">
              <w:rPr>
                <w:rFonts w:ascii="Calibri" w:hAnsi="Calibri" w:cs="Calibri"/>
                <w:lang w:val="ca-ES"/>
              </w:rPr>
              <w:t>ques</w:t>
            </w:r>
            <w:r w:rsidRPr="006879FE">
              <w:rPr>
                <w:rFonts w:ascii="Calibri" w:hAnsi="Calibri" w:cs="Calibri"/>
                <w:lang w:val="ca-ES"/>
              </w:rPr>
              <w:t xml:space="preserve">. En </w:t>
            </w:r>
            <w:r w:rsidR="00B2089A" w:rsidRPr="006879FE">
              <w:rPr>
                <w:rFonts w:ascii="Calibri" w:hAnsi="Calibri" w:cs="Calibri"/>
                <w:lang w:val="ca-ES"/>
              </w:rPr>
              <w:t xml:space="preserve">el </w:t>
            </w:r>
            <w:r w:rsidRPr="006879FE">
              <w:rPr>
                <w:rFonts w:ascii="Calibri" w:hAnsi="Calibri" w:cs="Calibri"/>
                <w:lang w:val="ca-ES"/>
              </w:rPr>
              <w:t>n</w:t>
            </w:r>
            <w:r w:rsidR="00B2089A" w:rsidRPr="006879FE">
              <w:rPr>
                <w:rFonts w:ascii="Calibri" w:hAnsi="Calibri" w:cs="Calibri"/>
                <w:lang w:val="ca-ES"/>
              </w:rPr>
              <w:t>ostre</w:t>
            </w:r>
            <w:r w:rsidRPr="006879FE">
              <w:rPr>
                <w:rFonts w:ascii="Calibri" w:hAnsi="Calibri" w:cs="Calibri"/>
                <w:lang w:val="ca-ES"/>
              </w:rPr>
              <w:t xml:space="preserve"> cas </w:t>
            </w:r>
            <w:r w:rsidR="00B2089A" w:rsidRPr="006879FE">
              <w:rPr>
                <w:rFonts w:ascii="Calibri" w:hAnsi="Calibri" w:cs="Calibri"/>
                <w:lang w:val="ca-ES"/>
              </w:rPr>
              <w:t>utilitzarem</w:t>
            </w:r>
            <w:r w:rsidRPr="006879FE">
              <w:rPr>
                <w:rFonts w:ascii="Calibri" w:hAnsi="Calibri" w:cs="Calibri"/>
                <w:lang w:val="ca-ES"/>
              </w:rPr>
              <w:t xml:space="preserve"> </w:t>
            </w:r>
            <w:r w:rsidR="00AA7F3D" w:rsidRPr="00AA7F3D">
              <w:rPr>
                <w:rFonts w:ascii="Calibri" w:hAnsi="Calibri" w:cs="Calibri"/>
                <w:lang w:val="ca-ES"/>
              </w:rPr>
              <w:t>una</w:t>
            </w:r>
            <w:r w:rsidRPr="00B619D8">
              <w:rPr>
                <w:rFonts w:ascii="Calibri" w:hAnsi="Calibri" w:cs="Calibri"/>
                <w:lang w:val="ca-ES"/>
              </w:rPr>
              <w:t xml:space="preserve"> </w:t>
            </w:r>
            <w:r w:rsidR="00AA7F3D" w:rsidRPr="00B619D8">
              <w:rPr>
                <w:rFonts w:ascii="Calibri" w:hAnsi="Calibri" w:cs="Calibri"/>
                <w:lang w:val="ca-ES"/>
              </w:rPr>
              <w:t xml:space="preserve"> gràf</w:t>
            </w:r>
            <w:r w:rsidR="00AA7F3D" w:rsidRPr="00AA7F3D">
              <w:rPr>
                <w:rFonts w:ascii="Calibri" w:hAnsi="Calibri" w:cs="Calibri"/>
                <w:lang w:val="ca-ES"/>
              </w:rPr>
              <w:t>ica.</w:t>
            </w:r>
          </w:p>
        </w:tc>
      </w:tr>
      <w:tr w:rsidR="00853044" w:rsidRPr="006879FE" w14:paraId="39C9D24C" w14:textId="77777777" w:rsidTr="6D108BB1">
        <w:tc>
          <w:tcPr>
            <w:tcW w:w="1134" w:type="dxa"/>
          </w:tcPr>
          <w:p w14:paraId="41D902B0" w14:textId="7777777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r w:rsidRPr="006879FE">
              <w:rPr>
                <w:rFonts w:ascii="Calibri" w:hAnsi="Calibri" w:cs="Calibri"/>
                <w:noProof/>
                <w:lang w:val="ca-ES" w:eastAsia="es-ES"/>
              </w:rPr>
              <w:drawing>
                <wp:inline distT="0" distB="0" distL="0" distR="0" wp14:anchorId="329A2BE9" wp14:editId="5A73BD95">
                  <wp:extent cx="330200" cy="355600"/>
                  <wp:effectExtent l="0" t="0" r="0" b="0"/>
                  <wp:docPr id="25" name="Imagen 25" descr="For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n 25" descr="Forma&#10;&#10;Descripción generada automáticamente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5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vAlign w:val="center"/>
          </w:tcPr>
          <w:p w14:paraId="3D48FB32" w14:textId="7777777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proofErr w:type="spellStart"/>
            <w:r w:rsidRPr="006879FE">
              <w:rPr>
                <w:rFonts w:ascii="Calibri" w:hAnsi="Calibri" w:cs="Calibri"/>
                <w:lang w:val="ca-ES"/>
              </w:rPr>
              <w:t>Image</w:t>
            </w:r>
            <w:proofErr w:type="spellEnd"/>
          </w:p>
        </w:tc>
        <w:tc>
          <w:tcPr>
            <w:tcW w:w="4536" w:type="dxa"/>
          </w:tcPr>
          <w:p w14:paraId="33D97E2A" w14:textId="045D86EB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r w:rsidRPr="006879FE">
              <w:rPr>
                <w:rFonts w:ascii="Calibri" w:hAnsi="Calibri" w:cs="Calibri"/>
                <w:lang w:val="ca-ES"/>
              </w:rPr>
              <w:t>Perm</w:t>
            </w:r>
            <w:r w:rsidR="00B2089A" w:rsidRPr="006879FE">
              <w:rPr>
                <w:rFonts w:ascii="Calibri" w:hAnsi="Calibri" w:cs="Calibri"/>
                <w:lang w:val="ca-ES"/>
              </w:rPr>
              <w:t xml:space="preserve">et </w:t>
            </w:r>
            <w:r w:rsidRPr="006879FE">
              <w:rPr>
                <w:rFonts w:ascii="Calibri" w:hAnsi="Calibri" w:cs="Calibri"/>
                <w:lang w:val="ca-ES"/>
              </w:rPr>
              <w:t>incorporar una im</w:t>
            </w:r>
            <w:r w:rsidR="00B2089A" w:rsidRPr="006879FE">
              <w:rPr>
                <w:rFonts w:ascii="Calibri" w:hAnsi="Calibri" w:cs="Calibri"/>
                <w:lang w:val="ca-ES"/>
              </w:rPr>
              <w:t>atge</w:t>
            </w:r>
            <w:r w:rsidRPr="006879FE">
              <w:rPr>
                <w:rFonts w:ascii="Calibri" w:hAnsi="Calibri" w:cs="Calibri"/>
                <w:lang w:val="ca-ES"/>
              </w:rPr>
              <w:t xml:space="preserve">. </w:t>
            </w:r>
            <w:r w:rsidR="00B2089A" w:rsidRPr="006879FE">
              <w:rPr>
                <w:rFonts w:ascii="Calibri" w:hAnsi="Calibri" w:cs="Calibri"/>
                <w:lang w:val="ca-ES"/>
              </w:rPr>
              <w:t xml:space="preserve">La nostra </w:t>
            </w:r>
            <w:r w:rsidRPr="006879FE">
              <w:rPr>
                <w:rFonts w:ascii="Calibri" w:hAnsi="Calibri" w:cs="Calibri"/>
                <w:lang w:val="ca-ES"/>
              </w:rPr>
              <w:t>inter</w:t>
            </w:r>
            <w:r w:rsidR="00B2089A" w:rsidRPr="006879FE">
              <w:rPr>
                <w:rFonts w:ascii="Calibri" w:hAnsi="Calibri" w:cs="Calibri"/>
                <w:lang w:val="ca-ES"/>
              </w:rPr>
              <w:t>fície</w:t>
            </w:r>
            <w:r w:rsidRPr="006879FE">
              <w:rPr>
                <w:rFonts w:ascii="Calibri" w:hAnsi="Calibri" w:cs="Calibri"/>
                <w:lang w:val="ca-ES"/>
              </w:rPr>
              <w:t xml:space="preserve"> </w:t>
            </w:r>
            <w:r w:rsidR="00B2089A" w:rsidRPr="006879FE">
              <w:rPr>
                <w:rFonts w:ascii="Calibri" w:hAnsi="Calibri" w:cs="Calibri"/>
                <w:lang w:val="ca-ES"/>
              </w:rPr>
              <w:t>ja</w:t>
            </w:r>
            <w:r w:rsidRPr="006879FE">
              <w:rPr>
                <w:rFonts w:ascii="Calibri" w:hAnsi="Calibri" w:cs="Calibri"/>
                <w:lang w:val="ca-ES"/>
              </w:rPr>
              <w:t xml:space="preserve"> t</w:t>
            </w:r>
            <w:r w:rsidR="00B2089A" w:rsidRPr="006879FE">
              <w:rPr>
                <w:rFonts w:ascii="Calibri" w:hAnsi="Calibri" w:cs="Calibri"/>
                <w:lang w:val="ca-ES"/>
              </w:rPr>
              <w:t>é</w:t>
            </w:r>
            <w:r w:rsidRPr="006879FE">
              <w:rPr>
                <w:rFonts w:ascii="Calibri" w:hAnsi="Calibri" w:cs="Calibri"/>
                <w:lang w:val="ca-ES"/>
              </w:rPr>
              <w:t xml:space="preserve"> una ima</w:t>
            </w:r>
            <w:r w:rsidR="00B2089A" w:rsidRPr="006879FE">
              <w:rPr>
                <w:rFonts w:ascii="Calibri" w:hAnsi="Calibri" w:cs="Calibri"/>
                <w:lang w:val="ca-ES"/>
              </w:rPr>
              <w:t>tge</w:t>
            </w:r>
            <w:r w:rsidRPr="006879FE">
              <w:rPr>
                <w:rFonts w:ascii="Calibri" w:hAnsi="Calibri" w:cs="Calibri"/>
                <w:lang w:val="ca-ES"/>
              </w:rPr>
              <w:t xml:space="preserve"> de </w:t>
            </w:r>
            <w:r w:rsidR="001E0384" w:rsidRPr="006879FE">
              <w:rPr>
                <w:rFonts w:ascii="Calibri" w:hAnsi="Calibri" w:cs="Calibri"/>
                <w:lang w:val="ca-ES"/>
              </w:rPr>
              <w:t>fon</w:t>
            </w:r>
            <w:r w:rsidR="001E0384">
              <w:rPr>
                <w:rFonts w:ascii="Calibri" w:hAnsi="Calibri" w:cs="Calibri"/>
                <w:lang w:val="ca-ES"/>
              </w:rPr>
              <w:t>s</w:t>
            </w:r>
            <w:r w:rsidRPr="006879FE">
              <w:rPr>
                <w:rFonts w:ascii="Calibri" w:hAnsi="Calibri" w:cs="Calibri"/>
                <w:lang w:val="ca-ES"/>
              </w:rPr>
              <w:t>.</w:t>
            </w:r>
          </w:p>
        </w:tc>
      </w:tr>
      <w:tr w:rsidR="00853044" w:rsidRPr="006879FE" w14:paraId="416DD5F8" w14:textId="77777777" w:rsidTr="6D108BB1">
        <w:tc>
          <w:tcPr>
            <w:tcW w:w="1134" w:type="dxa"/>
          </w:tcPr>
          <w:p w14:paraId="0E957A90" w14:textId="7777777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r w:rsidRPr="006879FE">
              <w:rPr>
                <w:rFonts w:ascii="Calibri" w:hAnsi="Calibri" w:cs="Calibri"/>
                <w:noProof/>
                <w:lang w:val="ca-ES" w:eastAsia="es-ES"/>
              </w:rPr>
              <w:drawing>
                <wp:inline distT="0" distB="0" distL="0" distR="0" wp14:anchorId="35595257" wp14:editId="253CF47E">
                  <wp:extent cx="330200" cy="355600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5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vAlign w:val="center"/>
          </w:tcPr>
          <w:p w14:paraId="178BAEB2" w14:textId="7777777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proofErr w:type="spellStart"/>
            <w:r w:rsidRPr="006879FE">
              <w:rPr>
                <w:rFonts w:ascii="Calibri" w:hAnsi="Calibri" w:cs="Calibri"/>
                <w:lang w:val="ca-ES"/>
              </w:rPr>
              <w:t>Button</w:t>
            </w:r>
            <w:proofErr w:type="spellEnd"/>
          </w:p>
        </w:tc>
        <w:tc>
          <w:tcPr>
            <w:tcW w:w="4536" w:type="dxa"/>
          </w:tcPr>
          <w:p w14:paraId="64B9A7F9" w14:textId="7E4A28C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r w:rsidRPr="006879FE">
              <w:rPr>
                <w:rFonts w:ascii="Calibri" w:hAnsi="Calibri" w:cs="Calibri"/>
                <w:lang w:val="ca-ES"/>
              </w:rPr>
              <w:t>Perm</w:t>
            </w:r>
            <w:r w:rsidR="00B2089A" w:rsidRPr="006879FE">
              <w:rPr>
                <w:rFonts w:ascii="Calibri" w:hAnsi="Calibri" w:cs="Calibri"/>
                <w:lang w:val="ca-ES"/>
              </w:rPr>
              <w:t>et</w:t>
            </w:r>
            <w:r w:rsidRPr="006879FE">
              <w:rPr>
                <w:rFonts w:ascii="Calibri" w:hAnsi="Calibri" w:cs="Calibri"/>
                <w:lang w:val="ca-ES"/>
              </w:rPr>
              <w:t xml:space="preserve"> incorporar boton</w:t>
            </w:r>
            <w:r w:rsidR="00B2089A" w:rsidRPr="006879FE">
              <w:rPr>
                <w:rFonts w:ascii="Calibri" w:hAnsi="Calibri" w:cs="Calibri"/>
                <w:lang w:val="ca-ES"/>
              </w:rPr>
              <w:t>s</w:t>
            </w:r>
            <w:r w:rsidRPr="006879FE">
              <w:rPr>
                <w:rFonts w:ascii="Calibri" w:hAnsi="Calibri" w:cs="Calibri"/>
                <w:lang w:val="ca-ES"/>
              </w:rPr>
              <w:t xml:space="preserve"> e interactuar </w:t>
            </w:r>
            <w:r w:rsidR="00B2089A" w:rsidRPr="006879FE">
              <w:rPr>
                <w:rFonts w:ascii="Calibri" w:hAnsi="Calibri" w:cs="Calibri"/>
                <w:lang w:val="ca-ES"/>
              </w:rPr>
              <w:t>amb ells.</w:t>
            </w:r>
          </w:p>
        </w:tc>
      </w:tr>
      <w:tr w:rsidR="00853044" w:rsidRPr="006879FE" w14:paraId="66F89810" w14:textId="77777777" w:rsidTr="6D108BB1">
        <w:tc>
          <w:tcPr>
            <w:tcW w:w="1134" w:type="dxa"/>
          </w:tcPr>
          <w:p w14:paraId="2DB6751E" w14:textId="7777777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r w:rsidRPr="006879FE">
              <w:rPr>
                <w:rFonts w:ascii="Calibri" w:hAnsi="Calibri" w:cs="Calibri"/>
                <w:noProof/>
                <w:lang w:val="ca-ES" w:eastAsia="es-ES"/>
              </w:rPr>
              <w:drawing>
                <wp:inline distT="0" distB="0" distL="0" distR="0" wp14:anchorId="4B369EDD" wp14:editId="2E7C46D0">
                  <wp:extent cx="330200" cy="355600"/>
                  <wp:effectExtent l="0" t="0" r="0" b="0"/>
                  <wp:docPr id="27" name="Imagen 27" descr="Imagen que contiene objet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5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vAlign w:val="center"/>
          </w:tcPr>
          <w:p w14:paraId="4BB7DA90" w14:textId="7777777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r w:rsidRPr="006879FE">
              <w:rPr>
                <w:rFonts w:ascii="Calibri" w:hAnsi="Calibri" w:cs="Calibri"/>
                <w:lang w:val="ca-ES"/>
              </w:rPr>
              <w:t>Label</w:t>
            </w:r>
          </w:p>
        </w:tc>
        <w:tc>
          <w:tcPr>
            <w:tcW w:w="4536" w:type="dxa"/>
          </w:tcPr>
          <w:p w14:paraId="674897E8" w14:textId="6C8173E6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r w:rsidRPr="006879FE">
              <w:rPr>
                <w:rFonts w:ascii="Calibri" w:hAnsi="Calibri" w:cs="Calibri"/>
                <w:lang w:val="ca-ES"/>
              </w:rPr>
              <w:t>Perm</w:t>
            </w:r>
            <w:r w:rsidR="00B2089A" w:rsidRPr="006879FE">
              <w:rPr>
                <w:rFonts w:ascii="Calibri" w:hAnsi="Calibri" w:cs="Calibri"/>
                <w:lang w:val="ca-ES"/>
              </w:rPr>
              <w:t>et</w:t>
            </w:r>
            <w:r w:rsidRPr="006879FE">
              <w:rPr>
                <w:rFonts w:ascii="Calibri" w:hAnsi="Calibri" w:cs="Calibri"/>
                <w:lang w:val="ca-ES"/>
              </w:rPr>
              <w:t xml:space="preserve"> crear una etiqueta </w:t>
            </w:r>
            <w:r w:rsidR="00B2089A" w:rsidRPr="006879FE">
              <w:rPr>
                <w:rFonts w:ascii="Calibri" w:hAnsi="Calibri" w:cs="Calibri"/>
                <w:lang w:val="ca-ES"/>
              </w:rPr>
              <w:t>amb text.</w:t>
            </w:r>
          </w:p>
        </w:tc>
      </w:tr>
      <w:tr w:rsidR="00853044" w:rsidRPr="006879FE" w14:paraId="76C61D66" w14:textId="77777777" w:rsidTr="6D108BB1">
        <w:tc>
          <w:tcPr>
            <w:tcW w:w="1134" w:type="dxa"/>
          </w:tcPr>
          <w:p w14:paraId="69EE9685" w14:textId="7777777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r w:rsidRPr="006879FE">
              <w:rPr>
                <w:rFonts w:ascii="Calibri" w:hAnsi="Calibri" w:cs="Calibri"/>
                <w:noProof/>
                <w:lang w:val="ca-ES" w:eastAsia="es-ES"/>
              </w:rPr>
              <w:drawing>
                <wp:inline distT="0" distB="0" distL="0" distR="0" wp14:anchorId="134D1E92" wp14:editId="70B56683">
                  <wp:extent cx="330200" cy="355600"/>
                  <wp:effectExtent l="0" t="0" r="0" b="0"/>
                  <wp:docPr id="28" name="Imagen 28" descr="Interfaz de usuario gráfica, Aplicación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n 28" descr="Interfaz de usuario gráfica, Aplicación&#10;&#10;Descripción generada automáticamente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5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vAlign w:val="center"/>
          </w:tcPr>
          <w:p w14:paraId="01115E10" w14:textId="7777777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proofErr w:type="spellStart"/>
            <w:r w:rsidRPr="006879FE">
              <w:rPr>
                <w:rFonts w:ascii="Calibri" w:hAnsi="Calibri" w:cs="Calibri"/>
                <w:lang w:val="ca-ES"/>
              </w:rPr>
              <w:t>Knob</w:t>
            </w:r>
            <w:proofErr w:type="spellEnd"/>
          </w:p>
        </w:tc>
        <w:tc>
          <w:tcPr>
            <w:tcW w:w="4536" w:type="dxa"/>
          </w:tcPr>
          <w:p w14:paraId="125234F4" w14:textId="0D71BBC5" w:rsidR="00853044" w:rsidRPr="006879FE" w:rsidRDefault="00B2089A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r w:rsidRPr="006879FE">
              <w:rPr>
                <w:rFonts w:ascii="Calibri" w:hAnsi="Calibri" w:cs="Calibri"/>
                <w:lang w:val="ca-ES"/>
              </w:rPr>
              <w:t>Potenciòmetre</w:t>
            </w:r>
            <w:r w:rsidR="00853044" w:rsidRPr="006879FE">
              <w:rPr>
                <w:rFonts w:ascii="Calibri" w:hAnsi="Calibri" w:cs="Calibri"/>
                <w:lang w:val="ca-ES"/>
              </w:rPr>
              <w:t xml:space="preserve"> que determina </w:t>
            </w:r>
            <w:r w:rsidR="001E0384">
              <w:rPr>
                <w:rFonts w:ascii="Calibri" w:hAnsi="Calibri" w:cs="Calibri"/>
                <w:lang w:val="ca-ES"/>
              </w:rPr>
              <w:t>el valor d’un paràmetre de control (</w:t>
            </w:r>
            <w:proofErr w:type="spellStart"/>
            <w:r w:rsidR="001E0384">
              <w:rPr>
                <w:rFonts w:ascii="Calibri" w:hAnsi="Calibri" w:cs="Calibri"/>
                <w:lang w:val="ca-ES"/>
              </w:rPr>
              <w:t>p.ex</w:t>
            </w:r>
            <w:proofErr w:type="spellEnd"/>
            <w:r w:rsidR="001E0384">
              <w:rPr>
                <w:rFonts w:ascii="Calibri" w:hAnsi="Calibri" w:cs="Calibri"/>
                <w:lang w:val="ca-ES"/>
              </w:rPr>
              <w:t>. el</w:t>
            </w:r>
            <w:r w:rsidR="00853044" w:rsidRPr="006879FE">
              <w:rPr>
                <w:rFonts w:ascii="Calibri" w:hAnsi="Calibri" w:cs="Calibri"/>
                <w:lang w:val="ca-ES"/>
              </w:rPr>
              <w:t xml:space="preserve"> g</w:t>
            </w:r>
            <w:r w:rsidRPr="006879FE">
              <w:rPr>
                <w:rFonts w:ascii="Calibri" w:hAnsi="Calibri" w:cs="Calibri"/>
                <w:lang w:val="ca-ES"/>
              </w:rPr>
              <w:t>uany</w:t>
            </w:r>
            <w:r w:rsidR="00853044" w:rsidRPr="006879FE">
              <w:rPr>
                <w:rFonts w:ascii="Calibri" w:hAnsi="Calibri" w:cs="Calibri"/>
                <w:lang w:val="ca-ES"/>
              </w:rPr>
              <w:t xml:space="preserve"> </w:t>
            </w:r>
            <w:r w:rsidR="001E0384">
              <w:rPr>
                <w:rFonts w:ascii="Calibri" w:hAnsi="Calibri" w:cs="Calibri"/>
                <w:lang w:val="ca-ES"/>
              </w:rPr>
              <w:t>d’una banda de l’equalitzador)</w:t>
            </w:r>
            <w:r w:rsidR="00424F92">
              <w:rPr>
                <w:rFonts w:ascii="Calibri" w:hAnsi="Calibri" w:cs="Calibri"/>
                <w:lang w:val="ca-ES"/>
              </w:rPr>
              <w:t>.</w:t>
            </w:r>
            <w:r w:rsidR="006644BA">
              <w:rPr>
                <w:rFonts w:ascii="Calibri" w:hAnsi="Calibri" w:cs="Calibri"/>
                <w:lang w:val="ca-ES"/>
              </w:rPr>
              <w:t xml:space="preserve"> </w:t>
            </w:r>
            <w:r w:rsidR="00424F92">
              <w:rPr>
                <w:rFonts w:ascii="Calibri" w:hAnsi="Calibri" w:cs="Calibri"/>
                <w:lang w:val="ca-ES"/>
              </w:rPr>
              <w:t xml:space="preserve">En el nostre cas en </w:t>
            </w:r>
            <w:r w:rsidR="00424F92">
              <w:rPr>
                <w:rFonts w:ascii="Calibri" w:hAnsi="Calibri" w:cs="Calibri"/>
                <w:lang w:val="ca-ES"/>
              </w:rPr>
              <w:lastRenderedPageBreak/>
              <w:t xml:space="preserve">tindrem 6 per poder modificar els paràmetres de cada efecte (igual que a la fase 1), els </w:t>
            </w:r>
            <w:proofErr w:type="spellStart"/>
            <w:r w:rsidR="00424F92">
              <w:rPr>
                <w:rFonts w:ascii="Calibri" w:hAnsi="Calibri" w:cs="Calibri"/>
                <w:lang w:val="ca-ES"/>
              </w:rPr>
              <w:t>knobs</w:t>
            </w:r>
            <w:proofErr w:type="spellEnd"/>
            <w:r w:rsidR="00424F92">
              <w:rPr>
                <w:rFonts w:ascii="Calibri" w:hAnsi="Calibri" w:cs="Calibri"/>
                <w:lang w:val="ca-ES"/>
              </w:rPr>
              <w:t xml:space="preserve"> han de tenir com a valors extrems els mateixos que apareixen a la il·lustració 1.</w:t>
            </w:r>
          </w:p>
        </w:tc>
      </w:tr>
      <w:tr w:rsidR="00853044" w:rsidRPr="006879FE" w14:paraId="60D28962" w14:textId="77777777" w:rsidTr="6D108BB1">
        <w:tc>
          <w:tcPr>
            <w:tcW w:w="1134" w:type="dxa"/>
          </w:tcPr>
          <w:p w14:paraId="2962D691" w14:textId="7777777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r w:rsidRPr="006879FE">
              <w:rPr>
                <w:rFonts w:ascii="Calibri" w:hAnsi="Calibri" w:cs="Calibri"/>
                <w:noProof/>
                <w:lang w:val="ca-ES" w:eastAsia="es-ES"/>
              </w:rPr>
              <w:lastRenderedPageBreak/>
              <w:drawing>
                <wp:inline distT="0" distB="0" distL="0" distR="0" wp14:anchorId="141E0BD0" wp14:editId="7A2A9E55">
                  <wp:extent cx="388775" cy="320168"/>
                  <wp:effectExtent l="0" t="0" r="5080" b="0"/>
                  <wp:docPr id="29" name="Imagen 29" descr="Imagen que contiene captura de pantall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62" cy="32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vAlign w:val="center"/>
          </w:tcPr>
          <w:p w14:paraId="4FCE4853" w14:textId="7777777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proofErr w:type="spellStart"/>
            <w:r w:rsidRPr="006879FE">
              <w:rPr>
                <w:rFonts w:ascii="Calibri" w:hAnsi="Calibri" w:cs="Calibri"/>
                <w:lang w:val="ca-ES"/>
              </w:rPr>
              <w:t>Menu</w:t>
            </w:r>
            <w:proofErr w:type="spellEnd"/>
            <w:r w:rsidRPr="006879FE">
              <w:rPr>
                <w:rFonts w:ascii="Calibri" w:hAnsi="Calibri" w:cs="Calibri"/>
                <w:lang w:val="ca-ES"/>
              </w:rPr>
              <w:t xml:space="preserve"> Bar</w:t>
            </w:r>
          </w:p>
        </w:tc>
        <w:tc>
          <w:tcPr>
            <w:tcW w:w="4536" w:type="dxa"/>
          </w:tcPr>
          <w:p w14:paraId="37B97537" w14:textId="5437767F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r w:rsidRPr="006879FE">
              <w:rPr>
                <w:rFonts w:ascii="Calibri" w:hAnsi="Calibri" w:cs="Calibri"/>
                <w:lang w:val="ca-ES"/>
              </w:rPr>
              <w:t xml:space="preserve">Menú desplegable que </w:t>
            </w:r>
            <w:r w:rsidR="00B2089A" w:rsidRPr="006879FE">
              <w:rPr>
                <w:rFonts w:ascii="Calibri" w:hAnsi="Calibri" w:cs="Calibri"/>
                <w:lang w:val="ca-ES"/>
              </w:rPr>
              <w:t>ens</w:t>
            </w:r>
            <w:r w:rsidRPr="006879FE">
              <w:rPr>
                <w:rFonts w:ascii="Calibri" w:hAnsi="Calibri" w:cs="Calibri"/>
                <w:lang w:val="ca-ES"/>
              </w:rPr>
              <w:t xml:space="preserve"> per</w:t>
            </w:r>
            <w:r w:rsidR="00B2089A" w:rsidRPr="006879FE">
              <w:rPr>
                <w:rFonts w:ascii="Calibri" w:hAnsi="Calibri" w:cs="Calibri"/>
                <w:lang w:val="ca-ES"/>
              </w:rPr>
              <w:t>met</w:t>
            </w:r>
            <w:r w:rsidRPr="006879FE">
              <w:rPr>
                <w:rFonts w:ascii="Calibri" w:hAnsi="Calibri" w:cs="Calibri"/>
                <w:lang w:val="ca-ES"/>
              </w:rPr>
              <w:t xml:space="preserve"> </w:t>
            </w:r>
            <w:r w:rsidR="00B2089A" w:rsidRPr="006879FE">
              <w:rPr>
                <w:rFonts w:ascii="Calibri" w:hAnsi="Calibri" w:cs="Calibri"/>
                <w:lang w:val="ca-ES"/>
              </w:rPr>
              <w:t>obrir</w:t>
            </w:r>
            <w:r w:rsidRPr="006879FE">
              <w:rPr>
                <w:rFonts w:ascii="Calibri" w:hAnsi="Calibri" w:cs="Calibri"/>
                <w:lang w:val="ca-ES"/>
              </w:rPr>
              <w:t xml:space="preserve"> </w:t>
            </w:r>
            <w:r w:rsidR="00B2089A" w:rsidRPr="006879FE">
              <w:rPr>
                <w:rFonts w:ascii="Calibri" w:hAnsi="Calibri" w:cs="Calibri"/>
                <w:lang w:val="ca-ES"/>
              </w:rPr>
              <w:t>i</w:t>
            </w:r>
            <w:r w:rsidRPr="006879FE">
              <w:rPr>
                <w:rFonts w:ascii="Calibri" w:hAnsi="Calibri" w:cs="Calibri"/>
                <w:lang w:val="ca-ES"/>
              </w:rPr>
              <w:t xml:space="preserve"> guardar </w:t>
            </w:r>
            <w:r w:rsidR="00B2089A" w:rsidRPr="006879FE">
              <w:rPr>
                <w:rFonts w:ascii="Calibri" w:hAnsi="Calibri" w:cs="Calibri"/>
                <w:lang w:val="ca-ES"/>
              </w:rPr>
              <w:t>arxius.</w:t>
            </w:r>
          </w:p>
        </w:tc>
      </w:tr>
      <w:tr w:rsidR="00853044" w:rsidRPr="006879FE" w14:paraId="45924221" w14:textId="77777777" w:rsidTr="6D108BB1">
        <w:tc>
          <w:tcPr>
            <w:tcW w:w="1134" w:type="dxa"/>
          </w:tcPr>
          <w:p w14:paraId="07ED5C9B" w14:textId="7777777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r w:rsidRPr="006879FE">
              <w:rPr>
                <w:rFonts w:ascii="Calibri" w:hAnsi="Calibri" w:cs="Calibri"/>
                <w:noProof/>
                <w:lang w:val="ca-ES" w:eastAsia="es-ES"/>
              </w:rPr>
              <w:drawing>
                <wp:inline distT="0" distB="0" distL="0" distR="0" wp14:anchorId="2F09D20F" wp14:editId="50090EB3">
                  <wp:extent cx="368300" cy="355600"/>
                  <wp:effectExtent l="0" t="0" r="0" b="0"/>
                  <wp:docPr id="30" name="Imagen 30" descr="Imagen que contiene Text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n 30" descr="Imagen que contiene Texto&#10;&#10;Descripción generada automáticament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07" cy="355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vAlign w:val="center"/>
          </w:tcPr>
          <w:p w14:paraId="38065E48" w14:textId="7777777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proofErr w:type="spellStart"/>
            <w:r w:rsidRPr="006879FE">
              <w:rPr>
                <w:rFonts w:ascii="Calibri" w:hAnsi="Calibri" w:cs="Calibri"/>
                <w:lang w:val="ca-ES"/>
              </w:rPr>
              <w:t>Switch</w:t>
            </w:r>
            <w:proofErr w:type="spellEnd"/>
          </w:p>
        </w:tc>
        <w:tc>
          <w:tcPr>
            <w:tcW w:w="4536" w:type="dxa"/>
          </w:tcPr>
          <w:p w14:paraId="675BBDEE" w14:textId="29B8FA9C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r w:rsidRPr="006879FE">
              <w:rPr>
                <w:rFonts w:ascii="Calibri" w:hAnsi="Calibri" w:cs="Calibri"/>
                <w:lang w:val="ca-ES"/>
              </w:rPr>
              <w:t>Perm</w:t>
            </w:r>
            <w:r w:rsidR="00B2089A" w:rsidRPr="006879FE">
              <w:rPr>
                <w:rFonts w:ascii="Calibri" w:hAnsi="Calibri" w:cs="Calibri"/>
                <w:lang w:val="ca-ES"/>
              </w:rPr>
              <w:t>et</w:t>
            </w:r>
            <w:r w:rsidRPr="006879FE">
              <w:rPr>
                <w:rFonts w:ascii="Calibri" w:hAnsi="Calibri" w:cs="Calibri"/>
                <w:lang w:val="ca-ES"/>
              </w:rPr>
              <w:t xml:space="preserve"> seleccionar entre dos</w:t>
            </w:r>
            <w:r w:rsidR="001E0384">
              <w:rPr>
                <w:rFonts w:ascii="Calibri" w:hAnsi="Calibri" w:cs="Calibri"/>
                <w:lang w:val="ca-ES"/>
              </w:rPr>
              <w:t xml:space="preserve"> o més</w:t>
            </w:r>
            <w:r w:rsidRPr="006879FE">
              <w:rPr>
                <w:rFonts w:ascii="Calibri" w:hAnsi="Calibri" w:cs="Calibri"/>
                <w:lang w:val="ca-ES"/>
              </w:rPr>
              <w:t xml:space="preserve"> opcions. En</w:t>
            </w:r>
            <w:r w:rsidR="00B2089A" w:rsidRPr="006879FE">
              <w:rPr>
                <w:rFonts w:ascii="Calibri" w:hAnsi="Calibri" w:cs="Calibri"/>
                <w:lang w:val="ca-ES"/>
              </w:rPr>
              <w:t xml:space="preserve"> el </w:t>
            </w:r>
            <w:r w:rsidRPr="006879FE">
              <w:rPr>
                <w:rFonts w:ascii="Calibri" w:hAnsi="Calibri" w:cs="Calibri"/>
                <w:lang w:val="ca-ES"/>
              </w:rPr>
              <w:t xml:space="preserve"> n</w:t>
            </w:r>
            <w:r w:rsidR="00B2089A" w:rsidRPr="006879FE">
              <w:rPr>
                <w:rFonts w:ascii="Calibri" w:hAnsi="Calibri" w:cs="Calibri"/>
                <w:lang w:val="ca-ES"/>
              </w:rPr>
              <w:t>ostre</w:t>
            </w:r>
            <w:r w:rsidRPr="006879FE">
              <w:rPr>
                <w:rFonts w:ascii="Calibri" w:hAnsi="Calibri" w:cs="Calibri"/>
                <w:lang w:val="ca-ES"/>
              </w:rPr>
              <w:t xml:space="preserve"> cas </w:t>
            </w:r>
            <w:r w:rsidR="00FD47A6" w:rsidRPr="006879FE">
              <w:rPr>
                <w:rFonts w:ascii="Calibri" w:hAnsi="Calibri" w:cs="Calibri"/>
                <w:lang w:val="ca-ES"/>
              </w:rPr>
              <w:t>utilitzarem</w:t>
            </w:r>
            <w:r w:rsidR="001E0384">
              <w:rPr>
                <w:rFonts w:ascii="Calibri" w:hAnsi="Calibri" w:cs="Calibri"/>
                <w:lang w:val="ca-ES"/>
              </w:rPr>
              <w:t xml:space="preserve"> només</w:t>
            </w:r>
            <w:r w:rsidR="00FD47A6" w:rsidRPr="006879FE">
              <w:rPr>
                <w:rFonts w:ascii="Calibri" w:hAnsi="Calibri" w:cs="Calibri"/>
                <w:lang w:val="ca-ES"/>
              </w:rPr>
              <w:t xml:space="preserve"> </w:t>
            </w:r>
            <w:r w:rsidR="007C3B0D">
              <w:rPr>
                <w:rFonts w:ascii="Calibri" w:hAnsi="Calibri" w:cs="Calibri"/>
                <w:lang w:val="ca-ES"/>
              </w:rPr>
              <w:t>do</w:t>
            </w:r>
            <w:r w:rsidR="001E0384">
              <w:rPr>
                <w:rFonts w:ascii="Calibri" w:hAnsi="Calibri" w:cs="Calibri"/>
                <w:lang w:val="ca-ES"/>
              </w:rPr>
              <w:t>s</w:t>
            </w:r>
            <w:r w:rsidRPr="006879FE">
              <w:rPr>
                <w:rFonts w:ascii="Calibri" w:hAnsi="Calibri" w:cs="Calibri"/>
                <w:lang w:val="ca-ES"/>
              </w:rPr>
              <w:t>.</w:t>
            </w:r>
          </w:p>
        </w:tc>
      </w:tr>
      <w:tr w:rsidR="00853044" w:rsidRPr="006879FE" w14:paraId="77AF264A" w14:textId="77777777" w:rsidTr="6D108BB1">
        <w:tc>
          <w:tcPr>
            <w:tcW w:w="1134" w:type="dxa"/>
          </w:tcPr>
          <w:p w14:paraId="16FFD0B2" w14:textId="7777777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noProof/>
                <w:lang w:val="ca-ES"/>
              </w:rPr>
            </w:pPr>
            <w:r w:rsidRPr="006879FE">
              <w:rPr>
                <w:rFonts w:ascii="Calibri" w:hAnsi="Calibri" w:cs="Calibri"/>
                <w:noProof/>
                <w:lang w:val="ca-ES" w:eastAsia="es-ES"/>
              </w:rPr>
              <w:drawing>
                <wp:anchor distT="0" distB="0" distL="114300" distR="114300" simplePos="0" relativeHeight="251657221" behindDoc="0" locked="0" layoutInCell="1" allowOverlap="1" wp14:anchorId="0A549C32" wp14:editId="0685D18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92208</wp:posOffset>
                  </wp:positionV>
                  <wp:extent cx="415064" cy="287867"/>
                  <wp:effectExtent l="0" t="0" r="4445" b="4445"/>
                  <wp:wrapTopAndBottom/>
                  <wp:docPr id="31" name="Imagen 31" descr="Imagen que contiene Código QR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n 31" descr="Imagen que contiene Código QR&#10;&#10;Descripción generada automáticamente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64" cy="287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985" w:type="dxa"/>
            <w:vAlign w:val="center"/>
          </w:tcPr>
          <w:p w14:paraId="6EF5F4EF" w14:textId="7777777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proofErr w:type="spellStart"/>
            <w:r w:rsidRPr="006879FE">
              <w:rPr>
                <w:rFonts w:ascii="Calibri" w:hAnsi="Calibri" w:cs="Calibri"/>
                <w:lang w:val="ca-ES"/>
              </w:rPr>
              <w:t>Edit</w:t>
            </w:r>
            <w:proofErr w:type="spellEnd"/>
            <w:r w:rsidRPr="006879FE">
              <w:rPr>
                <w:rFonts w:ascii="Calibri" w:hAnsi="Calibri" w:cs="Calibri"/>
                <w:lang w:val="ca-ES"/>
              </w:rPr>
              <w:t xml:space="preserve"> </w:t>
            </w:r>
            <w:proofErr w:type="spellStart"/>
            <w:r w:rsidRPr="006879FE">
              <w:rPr>
                <w:rFonts w:ascii="Calibri" w:hAnsi="Calibri" w:cs="Calibri"/>
                <w:lang w:val="ca-ES"/>
              </w:rPr>
              <w:t>Field</w:t>
            </w:r>
            <w:proofErr w:type="spellEnd"/>
          </w:p>
        </w:tc>
        <w:tc>
          <w:tcPr>
            <w:tcW w:w="4536" w:type="dxa"/>
          </w:tcPr>
          <w:p w14:paraId="6CC25E79" w14:textId="4930A3FE" w:rsidR="00853044" w:rsidRPr="006879FE" w:rsidRDefault="001E038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r>
              <w:rPr>
                <w:rFonts w:ascii="Calibri" w:hAnsi="Calibri" w:cs="Calibri"/>
                <w:lang w:val="ca-ES"/>
              </w:rPr>
              <w:t>É</w:t>
            </w:r>
            <w:r w:rsidR="00853044" w:rsidRPr="006879FE">
              <w:rPr>
                <w:rFonts w:ascii="Calibri" w:hAnsi="Calibri" w:cs="Calibri"/>
                <w:lang w:val="ca-ES"/>
              </w:rPr>
              <w:t>s un camp d</w:t>
            </w:r>
            <w:r w:rsidR="00FD47A6" w:rsidRPr="006879FE">
              <w:rPr>
                <w:rFonts w:ascii="Calibri" w:hAnsi="Calibri" w:cs="Calibri"/>
                <w:lang w:val="ca-ES"/>
              </w:rPr>
              <w:t xml:space="preserve">’ </w:t>
            </w:r>
            <w:r w:rsidR="00853044" w:rsidRPr="006879FE">
              <w:rPr>
                <w:rFonts w:ascii="Calibri" w:hAnsi="Calibri" w:cs="Calibri"/>
                <w:lang w:val="ca-ES"/>
              </w:rPr>
              <w:t xml:space="preserve">introducció de </w:t>
            </w:r>
            <w:r w:rsidR="00FD47A6" w:rsidRPr="006879FE">
              <w:rPr>
                <w:rFonts w:ascii="Calibri" w:hAnsi="Calibri" w:cs="Calibri"/>
                <w:lang w:val="ca-ES"/>
              </w:rPr>
              <w:t>caràcters</w:t>
            </w:r>
            <w:r w:rsidR="00853044" w:rsidRPr="006879FE">
              <w:rPr>
                <w:rFonts w:ascii="Calibri" w:hAnsi="Calibri" w:cs="Calibri"/>
                <w:lang w:val="ca-ES"/>
              </w:rPr>
              <w:t xml:space="preserve"> </w:t>
            </w:r>
            <w:r w:rsidR="00FD47A6" w:rsidRPr="006879FE">
              <w:rPr>
                <w:rFonts w:ascii="Calibri" w:hAnsi="Calibri" w:cs="Calibri"/>
                <w:lang w:val="ca-ES"/>
              </w:rPr>
              <w:t>numèrics</w:t>
            </w:r>
            <w:r w:rsidR="006644BA">
              <w:rPr>
                <w:rFonts w:ascii="Calibri" w:hAnsi="Calibri" w:cs="Calibri"/>
                <w:lang w:val="ca-ES"/>
              </w:rPr>
              <w:t>.</w:t>
            </w:r>
          </w:p>
        </w:tc>
      </w:tr>
    </w:tbl>
    <w:p w14:paraId="155CD919" w14:textId="77777777" w:rsidR="00853044" w:rsidRPr="006879FE" w:rsidRDefault="00853044" w:rsidP="006879FE">
      <w:pPr>
        <w:pStyle w:val="Prrafodelista"/>
        <w:spacing w:line="276" w:lineRule="auto"/>
        <w:jc w:val="both"/>
        <w:rPr>
          <w:rFonts w:ascii="Calibri" w:hAnsi="Calibri" w:cs="Calibri"/>
          <w:lang w:val="ca-ES"/>
        </w:rPr>
      </w:pPr>
    </w:p>
    <w:p w14:paraId="2601636F" w14:textId="3F2DBDBC" w:rsidR="00853044" w:rsidRPr="006879FE" w:rsidRDefault="00853044" w:rsidP="006879FE">
      <w:pPr>
        <w:pStyle w:val="Prrafodelista"/>
        <w:numPr>
          <w:ilvl w:val="0"/>
          <w:numId w:val="9"/>
        </w:numPr>
        <w:spacing w:before="120" w:after="200" w:line="276" w:lineRule="auto"/>
        <w:jc w:val="both"/>
        <w:rPr>
          <w:rFonts w:ascii="Calibri" w:hAnsi="Calibri" w:cs="Calibri"/>
          <w:b/>
          <w:bCs/>
          <w:lang w:val="ca-ES"/>
        </w:rPr>
      </w:pPr>
      <w:r w:rsidRPr="006879FE">
        <w:rPr>
          <w:rFonts w:ascii="Calibri" w:hAnsi="Calibri" w:cs="Calibri"/>
          <w:b/>
          <w:bCs/>
          <w:noProof/>
          <w:lang w:val="ca-ES"/>
        </w:rPr>
        <w:drawing>
          <wp:anchor distT="0" distB="0" distL="114300" distR="114300" simplePos="0" relativeHeight="251657224" behindDoc="0" locked="0" layoutInCell="1" allowOverlap="1" wp14:anchorId="0232C3D3" wp14:editId="48550D4E">
            <wp:simplePos x="0" y="0"/>
            <wp:positionH relativeFrom="column">
              <wp:posOffset>1652905</wp:posOffset>
            </wp:positionH>
            <wp:positionV relativeFrom="paragraph">
              <wp:posOffset>956945</wp:posOffset>
            </wp:positionV>
            <wp:extent cx="2133600" cy="2107565"/>
            <wp:effectExtent l="0" t="0" r="0" b="635"/>
            <wp:wrapTopAndBottom/>
            <wp:docPr id="34" name="Imagen 34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515FE54B" w:rsidRPr="006879FE">
        <w:rPr>
          <w:rFonts w:ascii="Calibri" w:hAnsi="Calibri" w:cs="Calibri"/>
          <w:b/>
          <w:bCs/>
          <w:lang w:val="ca-ES"/>
        </w:rPr>
        <w:t>Button</w:t>
      </w:r>
      <w:proofErr w:type="spellEnd"/>
      <w:r w:rsidR="515FE54B" w:rsidRPr="006879FE">
        <w:rPr>
          <w:rFonts w:ascii="Calibri" w:hAnsi="Calibri" w:cs="Calibri"/>
          <w:b/>
          <w:bCs/>
          <w:lang w:val="ca-ES"/>
        </w:rPr>
        <w:t xml:space="preserve"> </w:t>
      </w:r>
      <w:proofErr w:type="spellStart"/>
      <w:r w:rsidR="515FE54B" w:rsidRPr="006879FE">
        <w:rPr>
          <w:rFonts w:ascii="Calibri" w:hAnsi="Calibri" w:cs="Calibri"/>
          <w:b/>
          <w:bCs/>
          <w:lang w:val="ca-ES"/>
        </w:rPr>
        <w:t>Properties</w:t>
      </w:r>
      <w:proofErr w:type="spellEnd"/>
      <w:r w:rsidR="515FE54B" w:rsidRPr="006879FE">
        <w:rPr>
          <w:rFonts w:ascii="Calibri" w:hAnsi="Calibri" w:cs="Calibri"/>
          <w:b/>
          <w:bCs/>
          <w:lang w:val="ca-ES"/>
        </w:rPr>
        <w:t xml:space="preserve">. </w:t>
      </w:r>
      <w:r w:rsidR="5AD888EC" w:rsidRPr="006879FE">
        <w:rPr>
          <w:rFonts w:ascii="Calibri" w:hAnsi="Calibri" w:cs="Calibri"/>
          <w:lang w:val="ca-ES"/>
        </w:rPr>
        <w:t>Finestr</w:t>
      </w:r>
      <w:r w:rsidR="515FE54B" w:rsidRPr="006879FE">
        <w:rPr>
          <w:rFonts w:ascii="Calibri" w:hAnsi="Calibri" w:cs="Calibri"/>
          <w:lang w:val="ca-ES"/>
        </w:rPr>
        <w:t xml:space="preserve">a </w:t>
      </w:r>
      <w:r w:rsidR="0BC8037E" w:rsidRPr="006879FE">
        <w:rPr>
          <w:rFonts w:ascii="Calibri" w:hAnsi="Calibri" w:cs="Calibri"/>
          <w:lang w:val="ca-ES"/>
        </w:rPr>
        <w:t>amb</w:t>
      </w:r>
      <w:r w:rsidR="515FE54B" w:rsidRPr="006879FE">
        <w:rPr>
          <w:rFonts w:ascii="Calibri" w:hAnsi="Calibri" w:cs="Calibri"/>
          <w:lang w:val="ca-ES"/>
        </w:rPr>
        <w:t xml:space="preserve"> l</w:t>
      </w:r>
      <w:r w:rsidR="0849A9F5" w:rsidRPr="006879FE">
        <w:rPr>
          <w:rFonts w:ascii="Calibri" w:hAnsi="Calibri" w:cs="Calibri"/>
          <w:lang w:val="ca-ES"/>
        </w:rPr>
        <w:t>e</w:t>
      </w:r>
      <w:r w:rsidR="515FE54B" w:rsidRPr="006879FE">
        <w:rPr>
          <w:rFonts w:ascii="Calibri" w:hAnsi="Calibri" w:cs="Calibri"/>
          <w:lang w:val="ca-ES"/>
        </w:rPr>
        <w:t>s propie</w:t>
      </w:r>
      <w:r w:rsidR="69F85F94" w:rsidRPr="006879FE">
        <w:rPr>
          <w:rFonts w:ascii="Calibri" w:hAnsi="Calibri" w:cs="Calibri"/>
          <w:lang w:val="ca-ES"/>
        </w:rPr>
        <w:t>tats</w:t>
      </w:r>
      <w:r w:rsidR="515FE54B" w:rsidRPr="006879FE">
        <w:rPr>
          <w:rFonts w:ascii="Calibri" w:hAnsi="Calibri" w:cs="Calibri"/>
          <w:lang w:val="ca-ES"/>
        </w:rPr>
        <w:t xml:space="preserve"> d</w:t>
      </w:r>
      <w:r w:rsidR="60D1F62E" w:rsidRPr="006879FE">
        <w:rPr>
          <w:rFonts w:ascii="Calibri" w:hAnsi="Calibri" w:cs="Calibri"/>
          <w:lang w:val="ca-ES"/>
        </w:rPr>
        <w:t>e</w:t>
      </w:r>
      <w:r w:rsidR="001E0384">
        <w:rPr>
          <w:rFonts w:ascii="Calibri" w:hAnsi="Calibri" w:cs="Calibri"/>
          <w:lang w:val="ca-ES"/>
        </w:rPr>
        <w:t xml:space="preserve"> cadascun de</w:t>
      </w:r>
      <w:r w:rsidR="60D1F62E" w:rsidRPr="006879FE">
        <w:rPr>
          <w:rFonts w:ascii="Calibri" w:hAnsi="Calibri" w:cs="Calibri"/>
          <w:lang w:val="ca-ES"/>
        </w:rPr>
        <w:t>ls</w:t>
      </w:r>
      <w:r w:rsidR="515FE54B" w:rsidRPr="006879FE">
        <w:rPr>
          <w:rFonts w:ascii="Calibri" w:hAnsi="Calibri" w:cs="Calibri"/>
          <w:lang w:val="ca-ES"/>
        </w:rPr>
        <w:t xml:space="preserve"> </w:t>
      </w:r>
      <w:r w:rsidR="695FAE71" w:rsidRPr="006879FE">
        <w:rPr>
          <w:rFonts w:ascii="Calibri" w:hAnsi="Calibri" w:cs="Calibri"/>
          <w:lang w:val="ca-ES"/>
        </w:rPr>
        <w:t>objectes</w:t>
      </w:r>
      <w:r w:rsidR="515FE54B" w:rsidRPr="006879FE">
        <w:rPr>
          <w:rFonts w:ascii="Calibri" w:hAnsi="Calibri" w:cs="Calibri"/>
          <w:lang w:val="ca-ES"/>
        </w:rPr>
        <w:t xml:space="preserve"> uti</w:t>
      </w:r>
      <w:r w:rsidR="0E71E34C" w:rsidRPr="006879FE">
        <w:rPr>
          <w:rFonts w:ascii="Calibri" w:hAnsi="Calibri" w:cs="Calibri"/>
          <w:lang w:val="ca-ES"/>
        </w:rPr>
        <w:t>litzats</w:t>
      </w:r>
      <w:r w:rsidR="515FE54B" w:rsidRPr="006879FE">
        <w:rPr>
          <w:rFonts w:ascii="Calibri" w:hAnsi="Calibri" w:cs="Calibri"/>
          <w:lang w:val="ca-ES"/>
        </w:rPr>
        <w:t xml:space="preserve"> en el </w:t>
      </w:r>
      <w:proofErr w:type="spellStart"/>
      <w:r w:rsidR="515FE54B" w:rsidRPr="006879FE">
        <w:rPr>
          <w:rFonts w:ascii="Calibri" w:hAnsi="Calibri" w:cs="Calibri"/>
          <w:lang w:val="ca-ES"/>
        </w:rPr>
        <w:t>Design</w:t>
      </w:r>
      <w:proofErr w:type="spellEnd"/>
      <w:r w:rsidR="515FE54B" w:rsidRPr="006879FE">
        <w:rPr>
          <w:rFonts w:ascii="Calibri" w:hAnsi="Calibri" w:cs="Calibri"/>
          <w:lang w:val="ca-ES"/>
        </w:rPr>
        <w:t xml:space="preserve"> Editor. U</w:t>
      </w:r>
      <w:r w:rsidR="313E2142" w:rsidRPr="006879FE">
        <w:rPr>
          <w:rFonts w:ascii="Calibri" w:hAnsi="Calibri" w:cs="Calibri"/>
          <w:lang w:val="ca-ES"/>
        </w:rPr>
        <w:t xml:space="preserve">n cop </w:t>
      </w:r>
      <w:r w:rsidR="515FE54B" w:rsidRPr="006879FE">
        <w:rPr>
          <w:rFonts w:ascii="Calibri" w:hAnsi="Calibri" w:cs="Calibri"/>
          <w:lang w:val="ca-ES"/>
        </w:rPr>
        <w:t xml:space="preserve"> s</w:t>
      </w:r>
      <w:r w:rsidR="5DDA15DA" w:rsidRPr="006879FE">
        <w:rPr>
          <w:rFonts w:ascii="Calibri" w:hAnsi="Calibri" w:cs="Calibri"/>
          <w:lang w:val="ca-ES"/>
        </w:rPr>
        <w:t>eleccionats</w:t>
      </w:r>
      <w:r w:rsidR="515FE54B" w:rsidRPr="006879FE">
        <w:rPr>
          <w:rFonts w:ascii="Calibri" w:hAnsi="Calibri" w:cs="Calibri"/>
          <w:lang w:val="ca-ES"/>
        </w:rPr>
        <w:t xml:space="preserve"> el component</w:t>
      </w:r>
      <w:r w:rsidR="20F0D131" w:rsidRPr="006879FE">
        <w:rPr>
          <w:rFonts w:ascii="Calibri" w:hAnsi="Calibri" w:cs="Calibri"/>
          <w:lang w:val="ca-ES"/>
        </w:rPr>
        <w:t>s</w:t>
      </w:r>
      <w:r w:rsidR="515FE54B" w:rsidRPr="006879FE">
        <w:rPr>
          <w:rFonts w:ascii="Calibri" w:hAnsi="Calibri" w:cs="Calibri"/>
          <w:lang w:val="ca-ES"/>
        </w:rPr>
        <w:t xml:space="preserve"> </w:t>
      </w:r>
      <w:r w:rsidR="4AD5535A" w:rsidRPr="006879FE">
        <w:rPr>
          <w:rFonts w:ascii="Calibri" w:hAnsi="Calibri" w:cs="Calibri"/>
          <w:lang w:val="ca-ES"/>
        </w:rPr>
        <w:t>es</w:t>
      </w:r>
      <w:r w:rsidR="515FE54B" w:rsidRPr="006879FE">
        <w:rPr>
          <w:rFonts w:ascii="Calibri" w:hAnsi="Calibri" w:cs="Calibri"/>
          <w:lang w:val="ca-ES"/>
        </w:rPr>
        <w:t xml:space="preserve"> m</w:t>
      </w:r>
      <w:r w:rsidR="2DE44041" w:rsidRPr="006879FE">
        <w:rPr>
          <w:rFonts w:ascii="Calibri" w:hAnsi="Calibri" w:cs="Calibri"/>
          <w:lang w:val="ca-ES"/>
        </w:rPr>
        <w:t>ostren</w:t>
      </w:r>
      <w:r w:rsidR="515FE54B" w:rsidRPr="006879FE">
        <w:rPr>
          <w:rFonts w:ascii="Calibri" w:hAnsi="Calibri" w:cs="Calibri"/>
          <w:lang w:val="ca-ES"/>
        </w:rPr>
        <w:t xml:space="preserve"> l</w:t>
      </w:r>
      <w:r w:rsidR="7F83902D" w:rsidRPr="006879FE">
        <w:rPr>
          <w:rFonts w:ascii="Calibri" w:hAnsi="Calibri" w:cs="Calibri"/>
          <w:lang w:val="ca-ES"/>
        </w:rPr>
        <w:t>e</w:t>
      </w:r>
      <w:r w:rsidR="515FE54B" w:rsidRPr="006879FE">
        <w:rPr>
          <w:rFonts w:ascii="Calibri" w:hAnsi="Calibri" w:cs="Calibri"/>
          <w:lang w:val="ca-ES"/>
        </w:rPr>
        <w:t>s caracte</w:t>
      </w:r>
      <w:r w:rsidR="1CB1B170" w:rsidRPr="006879FE">
        <w:rPr>
          <w:rFonts w:ascii="Calibri" w:hAnsi="Calibri" w:cs="Calibri"/>
          <w:lang w:val="ca-ES"/>
        </w:rPr>
        <w:t>rístiques</w:t>
      </w:r>
      <w:r w:rsidR="515FE54B" w:rsidRPr="006879FE">
        <w:rPr>
          <w:rFonts w:ascii="Calibri" w:hAnsi="Calibri" w:cs="Calibri"/>
          <w:lang w:val="ca-ES"/>
        </w:rPr>
        <w:t xml:space="preserve"> (diferents p</w:t>
      </w:r>
      <w:r w:rsidR="6C6189F0" w:rsidRPr="006879FE">
        <w:rPr>
          <w:rFonts w:ascii="Calibri" w:hAnsi="Calibri" w:cs="Calibri"/>
          <w:lang w:val="ca-ES"/>
        </w:rPr>
        <w:t>er</w:t>
      </w:r>
      <w:r w:rsidR="515FE54B" w:rsidRPr="006879FE">
        <w:rPr>
          <w:rFonts w:ascii="Calibri" w:hAnsi="Calibri" w:cs="Calibri"/>
          <w:lang w:val="ca-ES"/>
        </w:rPr>
        <w:t xml:space="preserve"> cada </w:t>
      </w:r>
      <w:r w:rsidR="001E0384" w:rsidRPr="006879FE">
        <w:rPr>
          <w:rFonts w:ascii="Calibri" w:hAnsi="Calibri" w:cs="Calibri"/>
          <w:lang w:val="ca-ES"/>
        </w:rPr>
        <w:t>tip</w:t>
      </w:r>
      <w:r w:rsidR="001E0384">
        <w:rPr>
          <w:rFonts w:ascii="Calibri" w:hAnsi="Calibri" w:cs="Calibri"/>
          <w:lang w:val="ca-ES"/>
        </w:rPr>
        <w:t>us</w:t>
      </w:r>
      <w:r w:rsidR="001E0384" w:rsidRPr="006879FE">
        <w:rPr>
          <w:rFonts w:ascii="Calibri" w:hAnsi="Calibri" w:cs="Calibri"/>
          <w:lang w:val="ca-ES"/>
        </w:rPr>
        <w:t xml:space="preserve"> </w:t>
      </w:r>
      <w:r w:rsidR="515FE54B" w:rsidRPr="006879FE">
        <w:rPr>
          <w:rFonts w:ascii="Calibri" w:hAnsi="Calibri" w:cs="Calibri"/>
          <w:lang w:val="ca-ES"/>
        </w:rPr>
        <w:t>d</w:t>
      </w:r>
      <w:r w:rsidR="77AE8571" w:rsidRPr="006879FE">
        <w:rPr>
          <w:rFonts w:ascii="Calibri" w:hAnsi="Calibri" w:cs="Calibri"/>
          <w:lang w:val="ca-ES"/>
        </w:rPr>
        <w:t>‘objecte</w:t>
      </w:r>
      <w:r w:rsidR="515FE54B" w:rsidRPr="006879FE">
        <w:rPr>
          <w:rFonts w:ascii="Calibri" w:hAnsi="Calibri" w:cs="Calibri"/>
          <w:lang w:val="ca-ES"/>
        </w:rPr>
        <w:t>) que p</w:t>
      </w:r>
      <w:r w:rsidR="456CCAB2" w:rsidRPr="006879FE">
        <w:rPr>
          <w:rFonts w:ascii="Calibri" w:hAnsi="Calibri" w:cs="Calibri"/>
          <w:lang w:val="ca-ES"/>
        </w:rPr>
        <w:t>oden</w:t>
      </w:r>
      <w:r w:rsidR="515FE54B" w:rsidRPr="006879FE">
        <w:rPr>
          <w:rFonts w:ascii="Calibri" w:hAnsi="Calibri" w:cs="Calibri"/>
          <w:lang w:val="ca-ES"/>
        </w:rPr>
        <w:t xml:space="preserve"> ser modificad</w:t>
      </w:r>
      <w:r w:rsidR="23DF8A56" w:rsidRPr="006879FE">
        <w:rPr>
          <w:rFonts w:ascii="Calibri" w:hAnsi="Calibri" w:cs="Calibri"/>
          <w:lang w:val="ca-ES"/>
        </w:rPr>
        <w:t>e</w:t>
      </w:r>
      <w:r w:rsidR="515FE54B" w:rsidRPr="006879FE">
        <w:rPr>
          <w:rFonts w:ascii="Calibri" w:hAnsi="Calibri" w:cs="Calibri"/>
          <w:lang w:val="ca-ES"/>
        </w:rPr>
        <w:t>s.</w:t>
      </w:r>
    </w:p>
    <w:p w14:paraId="00E44476" w14:textId="468D1543" w:rsidR="00791C4D" w:rsidRDefault="006879FE" w:rsidP="006879FE">
      <w:pPr>
        <w:spacing w:line="276" w:lineRule="auto"/>
        <w:ind w:left="360" w:firstLine="360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noProof/>
          <w:lang w:val="ca-ES"/>
        </w:rPr>
        <mc:AlternateContent>
          <mc:Choice Requires="wps">
            <w:drawing>
              <wp:anchor distT="0" distB="0" distL="114300" distR="114300" simplePos="0" relativeHeight="251657225" behindDoc="0" locked="0" layoutInCell="1" allowOverlap="1" wp14:anchorId="697B2151" wp14:editId="675C7FF4">
                <wp:simplePos x="0" y="0"/>
                <wp:positionH relativeFrom="column">
                  <wp:posOffset>1746956</wp:posOffset>
                </wp:positionH>
                <wp:positionV relativeFrom="paragraph">
                  <wp:posOffset>2360930</wp:posOffset>
                </wp:positionV>
                <wp:extent cx="2387600" cy="285750"/>
                <wp:effectExtent l="0" t="0" r="0" b="2540"/>
                <wp:wrapTopAndBottom/>
                <wp:docPr id="49" name="Cuadro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7600" cy="285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36DE3C" w14:textId="6313E527" w:rsidR="007C3B0D" w:rsidRPr="006879FE" w:rsidRDefault="007C3B0D" w:rsidP="00853044">
                            <w:pPr>
                              <w:rPr>
                                <w:rFonts w:ascii="Calibri" w:hAnsi="Calibri" w:cs="Calibri"/>
                                <w:b/>
                                <w:bCs/>
                                <w:color w:val="2F5496" w:themeColor="accent1" w:themeShade="BF"/>
                                <w:sz w:val="22"/>
                                <w:szCs w:val="22"/>
                                <w:lang w:val="ca-ES"/>
                              </w:rPr>
                            </w:pPr>
                            <w:r w:rsidRPr="006879FE">
                              <w:rPr>
                                <w:rFonts w:ascii="Calibri" w:hAnsi="Calibri" w:cs="Calibri"/>
                                <w:color w:val="2F5496" w:themeColor="accent1" w:themeShade="BF"/>
                                <w:sz w:val="22"/>
                                <w:szCs w:val="22"/>
                                <w:lang w:val="ca-ES"/>
                              </w:rPr>
                              <w:t xml:space="preserve">Il·lustració </w:t>
                            </w:r>
                            <w:r>
                              <w:rPr>
                                <w:rFonts w:ascii="Calibri" w:hAnsi="Calibri" w:cs="Calibri"/>
                                <w:color w:val="2F5496" w:themeColor="accent1" w:themeShade="BF"/>
                                <w:sz w:val="22"/>
                                <w:szCs w:val="22"/>
                                <w:lang w:val="ca-ES"/>
                              </w:rPr>
                              <w:t>3</w:t>
                            </w:r>
                            <w:r w:rsidRPr="006879FE">
                              <w:rPr>
                                <w:rFonts w:ascii="Calibri" w:hAnsi="Calibri" w:cs="Calibri"/>
                                <w:color w:val="2F5496" w:themeColor="accent1" w:themeShade="BF"/>
                                <w:sz w:val="22"/>
                                <w:szCs w:val="22"/>
                                <w:lang w:val="ca-ES"/>
                              </w:rPr>
                              <w:t xml:space="preserve">: </w:t>
                            </w:r>
                            <w:proofErr w:type="spellStart"/>
                            <w:r w:rsidRPr="006879FE">
                              <w:rPr>
                                <w:rFonts w:ascii="Calibri" w:hAnsi="Calibri" w:cs="Calibri"/>
                                <w:color w:val="2F5496" w:themeColor="accent1" w:themeShade="BF"/>
                                <w:sz w:val="22"/>
                                <w:szCs w:val="22"/>
                                <w:lang w:val="ca-ES"/>
                              </w:rPr>
                              <w:t>Button</w:t>
                            </w:r>
                            <w:proofErr w:type="spellEnd"/>
                            <w:r w:rsidRPr="006879FE">
                              <w:rPr>
                                <w:rFonts w:ascii="Calibri" w:hAnsi="Calibri" w:cs="Calibri"/>
                                <w:color w:val="2F5496" w:themeColor="accent1" w:themeShade="BF"/>
                                <w:sz w:val="22"/>
                                <w:szCs w:val="22"/>
                                <w:lang w:val="ca-ES"/>
                              </w:rPr>
                              <w:t xml:space="preserve"> </w:t>
                            </w:r>
                            <w:proofErr w:type="spellStart"/>
                            <w:r w:rsidRPr="006879FE">
                              <w:rPr>
                                <w:rFonts w:ascii="Calibri" w:hAnsi="Calibri" w:cs="Calibri"/>
                                <w:color w:val="2F5496" w:themeColor="accent1" w:themeShade="BF"/>
                                <w:sz w:val="22"/>
                                <w:szCs w:val="22"/>
                                <w:lang w:val="ca-ES"/>
                              </w:rPr>
                              <w:t>Properties</w:t>
                            </w:r>
                            <w:proofErr w:type="spellEnd"/>
                            <w:r w:rsidRPr="006879FE">
                              <w:rPr>
                                <w:rFonts w:ascii="Calibri" w:hAnsi="Calibri" w:cs="Calibri"/>
                                <w:color w:val="2F5496" w:themeColor="accent1" w:themeShade="BF"/>
                                <w:sz w:val="22"/>
                                <w:szCs w:val="22"/>
                                <w:lang w:val="ca-E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>
            <w:pict>
              <v:shape w14:anchorId="697B2151" id="Cuadro de texto 49" o:spid="_x0000_s1029" type="#_x0000_t202" style="position:absolute;left:0;text-align:left;margin-left:137.55pt;margin-top:185.9pt;width:188pt;height:22.5pt;z-index:25165722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" stroked="f">
                <v:textbox style="mso-fit-shape-to-text:t" inset="0,0,0,0">
                  <w:txbxContent>
                    <w:p w14:paraId="2D36DE3C" w14:textId="6313E527" w:rsidR="007C3B0D" w:rsidRPr="006879FE" w:rsidRDefault="007C3B0D" w:rsidP="00853044">
                      <w:pPr>
                        <w:rPr>
                          <w:rFonts w:ascii="Calibri" w:hAnsi="Calibri" w:cs="Calibri"/>
                          <w:b/>
                          <w:bCs/>
                          <w:color w:val="2F5496" w:themeColor="accent1" w:themeShade="BF"/>
                          <w:sz w:val="22"/>
                          <w:szCs w:val="22"/>
                          <w:lang w:val="ca-ES"/>
                        </w:rPr>
                      </w:pPr>
                      <w:r w:rsidRPr="006879FE">
                        <w:rPr>
                          <w:rFonts w:ascii="Calibri" w:hAnsi="Calibri" w:cs="Calibri"/>
                          <w:color w:val="2F5496" w:themeColor="accent1" w:themeShade="BF"/>
                          <w:sz w:val="22"/>
                          <w:szCs w:val="22"/>
                          <w:lang w:val="ca-ES"/>
                        </w:rPr>
                        <w:t xml:space="preserve">Il·lustració </w:t>
                      </w:r>
                      <w:r>
                        <w:rPr>
                          <w:rFonts w:ascii="Calibri" w:hAnsi="Calibri" w:cs="Calibri"/>
                          <w:color w:val="2F5496" w:themeColor="accent1" w:themeShade="BF"/>
                          <w:sz w:val="22"/>
                          <w:szCs w:val="22"/>
                          <w:lang w:val="ca-ES"/>
                        </w:rPr>
                        <w:t>3</w:t>
                      </w:r>
                      <w:r w:rsidRPr="006879FE">
                        <w:rPr>
                          <w:rFonts w:ascii="Calibri" w:hAnsi="Calibri" w:cs="Calibri"/>
                          <w:color w:val="2F5496" w:themeColor="accent1" w:themeShade="BF"/>
                          <w:sz w:val="22"/>
                          <w:szCs w:val="22"/>
                          <w:lang w:val="ca-ES"/>
                        </w:rPr>
                        <w:t xml:space="preserve">: </w:t>
                      </w:r>
                      <w:proofErr w:type="spellStart"/>
                      <w:r w:rsidRPr="006879FE">
                        <w:rPr>
                          <w:rFonts w:ascii="Calibri" w:hAnsi="Calibri" w:cs="Calibri"/>
                          <w:color w:val="2F5496" w:themeColor="accent1" w:themeShade="BF"/>
                          <w:sz w:val="22"/>
                          <w:szCs w:val="22"/>
                          <w:lang w:val="ca-ES"/>
                        </w:rPr>
                        <w:t>Button</w:t>
                      </w:r>
                      <w:proofErr w:type="spellEnd"/>
                      <w:r w:rsidRPr="006879FE">
                        <w:rPr>
                          <w:rFonts w:ascii="Calibri" w:hAnsi="Calibri" w:cs="Calibri"/>
                          <w:color w:val="2F5496" w:themeColor="accent1" w:themeShade="BF"/>
                          <w:sz w:val="22"/>
                          <w:szCs w:val="22"/>
                          <w:lang w:val="ca-ES"/>
                        </w:rPr>
                        <w:t xml:space="preserve"> </w:t>
                      </w:r>
                      <w:proofErr w:type="spellStart"/>
                      <w:r w:rsidRPr="006879FE">
                        <w:rPr>
                          <w:rFonts w:ascii="Calibri" w:hAnsi="Calibri" w:cs="Calibri"/>
                          <w:color w:val="2F5496" w:themeColor="accent1" w:themeShade="BF"/>
                          <w:sz w:val="22"/>
                          <w:szCs w:val="22"/>
                          <w:lang w:val="ca-ES"/>
                        </w:rPr>
                        <w:t>Properties</w:t>
                      </w:r>
                      <w:proofErr w:type="spellEnd"/>
                      <w:r w:rsidRPr="006879FE">
                        <w:rPr>
                          <w:rFonts w:ascii="Calibri" w:hAnsi="Calibri" w:cs="Calibri"/>
                          <w:color w:val="2F5496" w:themeColor="accent1" w:themeShade="BF"/>
                          <w:sz w:val="22"/>
                          <w:szCs w:val="22"/>
                          <w:lang w:val="ca-ES"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245931D" w14:textId="2D75925E" w:rsidR="006879FE" w:rsidRPr="006879FE" w:rsidRDefault="006879FE" w:rsidP="006879FE">
      <w:pPr>
        <w:spacing w:line="276" w:lineRule="auto"/>
        <w:ind w:left="360" w:firstLine="360"/>
        <w:jc w:val="both"/>
        <w:rPr>
          <w:rFonts w:ascii="Calibri" w:hAnsi="Calibri" w:cs="Calibri"/>
          <w:lang w:val="ca-ES"/>
        </w:rPr>
      </w:pPr>
    </w:p>
    <w:p w14:paraId="1E505A84" w14:textId="2F92C1C6" w:rsidR="00853044" w:rsidRPr="006879FE" w:rsidRDefault="00853044" w:rsidP="006879FE">
      <w:pPr>
        <w:spacing w:line="276" w:lineRule="auto"/>
        <w:ind w:left="360" w:firstLine="360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t>Si est</w:t>
      </w:r>
      <w:r w:rsidR="5B3B1687" w:rsidRPr="006879FE">
        <w:rPr>
          <w:rFonts w:ascii="Calibri" w:hAnsi="Calibri" w:cs="Calibri"/>
          <w:lang w:val="ca-ES"/>
        </w:rPr>
        <w:t>à</w:t>
      </w:r>
      <w:r w:rsidRPr="006879FE">
        <w:rPr>
          <w:rFonts w:ascii="Calibri" w:hAnsi="Calibri" w:cs="Calibri"/>
          <w:lang w:val="ca-ES"/>
        </w:rPr>
        <w:t xml:space="preserve"> activada la pe</w:t>
      </w:r>
      <w:r w:rsidR="2F47FB21" w:rsidRPr="006879FE">
        <w:rPr>
          <w:rFonts w:ascii="Calibri" w:hAnsi="Calibri" w:cs="Calibri"/>
          <w:lang w:val="ca-ES"/>
        </w:rPr>
        <w:t xml:space="preserve">stanya </w:t>
      </w:r>
      <w:proofErr w:type="spellStart"/>
      <w:r w:rsidRPr="006879FE">
        <w:rPr>
          <w:rFonts w:ascii="Calibri" w:hAnsi="Calibri" w:cs="Calibri"/>
          <w:lang w:val="ca-ES"/>
        </w:rPr>
        <w:t>Code</w:t>
      </w:r>
      <w:proofErr w:type="spellEnd"/>
      <w:r w:rsidRPr="006879FE">
        <w:rPr>
          <w:rFonts w:ascii="Calibri" w:hAnsi="Calibri" w:cs="Calibri"/>
          <w:lang w:val="ca-ES"/>
        </w:rPr>
        <w:t xml:space="preserve"> </w:t>
      </w:r>
      <w:proofErr w:type="spellStart"/>
      <w:r w:rsidRPr="006879FE">
        <w:rPr>
          <w:rFonts w:ascii="Calibri" w:hAnsi="Calibri" w:cs="Calibri"/>
          <w:lang w:val="ca-ES"/>
        </w:rPr>
        <w:t>View</w:t>
      </w:r>
      <w:proofErr w:type="spellEnd"/>
      <w:r w:rsidRPr="006879FE">
        <w:rPr>
          <w:rFonts w:ascii="Calibri" w:hAnsi="Calibri" w:cs="Calibri"/>
          <w:lang w:val="ca-ES"/>
        </w:rPr>
        <w:t xml:space="preserve">, podem </w:t>
      </w:r>
      <w:r w:rsidR="11F1C5F9" w:rsidRPr="006879FE">
        <w:rPr>
          <w:rFonts w:ascii="Calibri" w:hAnsi="Calibri" w:cs="Calibri"/>
          <w:lang w:val="ca-ES"/>
        </w:rPr>
        <w:t>trobar</w:t>
      </w:r>
      <w:r w:rsidRPr="006879FE">
        <w:rPr>
          <w:rFonts w:ascii="Calibri" w:hAnsi="Calibri" w:cs="Calibri"/>
          <w:lang w:val="ca-ES"/>
        </w:rPr>
        <w:t xml:space="preserve"> </w:t>
      </w:r>
      <w:r w:rsidR="6FBC9935" w:rsidRPr="006879FE">
        <w:rPr>
          <w:rFonts w:ascii="Calibri" w:hAnsi="Calibri" w:cs="Calibri"/>
          <w:lang w:val="ca-ES"/>
        </w:rPr>
        <w:t>els</w:t>
      </w:r>
      <w:r w:rsidRPr="006879FE">
        <w:rPr>
          <w:rFonts w:ascii="Calibri" w:hAnsi="Calibri" w:cs="Calibri"/>
          <w:lang w:val="ca-ES"/>
        </w:rPr>
        <w:t xml:space="preserve"> s</w:t>
      </w:r>
      <w:r w:rsidR="6F016B49" w:rsidRPr="006879FE">
        <w:rPr>
          <w:rFonts w:ascii="Calibri" w:hAnsi="Calibri" w:cs="Calibri"/>
          <w:lang w:val="ca-ES"/>
        </w:rPr>
        <w:t>egüents</w:t>
      </w:r>
      <w:r w:rsidRPr="006879FE">
        <w:rPr>
          <w:rFonts w:ascii="Calibri" w:hAnsi="Calibri" w:cs="Calibri"/>
          <w:lang w:val="ca-ES"/>
        </w:rPr>
        <w:t xml:space="preserve"> panel</w:t>
      </w:r>
      <w:r w:rsidR="001E0384">
        <w:rPr>
          <w:rFonts w:ascii="Calibri" w:hAnsi="Calibri" w:cs="Calibri"/>
          <w:lang w:val="ca-ES"/>
        </w:rPr>
        <w:t>l</w:t>
      </w:r>
      <w:r w:rsidRPr="006879FE">
        <w:rPr>
          <w:rFonts w:ascii="Calibri" w:hAnsi="Calibri" w:cs="Calibri"/>
          <w:lang w:val="ca-ES"/>
        </w:rPr>
        <w:t>s:</w:t>
      </w:r>
    </w:p>
    <w:p w14:paraId="27A1BB68" w14:textId="77777777" w:rsidR="00D45951" w:rsidRPr="006879FE" w:rsidRDefault="00D45951" w:rsidP="006879FE">
      <w:pPr>
        <w:spacing w:line="276" w:lineRule="auto"/>
        <w:ind w:left="360" w:firstLine="360"/>
        <w:jc w:val="both"/>
        <w:rPr>
          <w:rFonts w:ascii="Calibri" w:hAnsi="Calibri" w:cs="Calibri"/>
          <w:lang w:val="ca-ES"/>
        </w:rPr>
      </w:pPr>
    </w:p>
    <w:p w14:paraId="0BAD2E7B" w14:textId="0DAD91C4" w:rsidR="00853044" w:rsidRPr="006879FE" w:rsidRDefault="00853044" w:rsidP="006879FE">
      <w:pPr>
        <w:pStyle w:val="Prrafodelista"/>
        <w:numPr>
          <w:ilvl w:val="0"/>
          <w:numId w:val="10"/>
        </w:numPr>
        <w:spacing w:before="120" w:after="200" w:line="276" w:lineRule="auto"/>
        <w:jc w:val="both"/>
        <w:rPr>
          <w:rFonts w:ascii="Calibri" w:hAnsi="Calibri" w:cs="Calibri"/>
          <w:lang w:val="ca-ES"/>
        </w:rPr>
      </w:pPr>
      <w:proofErr w:type="spellStart"/>
      <w:r w:rsidRPr="006879FE">
        <w:rPr>
          <w:rFonts w:ascii="Calibri" w:hAnsi="Calibri" w:cs="Calibri"/>
          <w:b/>
          <w:bCs/>
          <w:lang w:val="ca-ES"/>
        </w:rPr>
        <w:t>Code</w:t>
      </w:r>
      <w:proofErr w:type="spellEnd"/>
      <w:r w:rsidRPr="006879FE">
        <w:rPr>
          <w:rFonts w:ascii="Calibri" w:hAnsi="Calibri" w:cs="Calibri"/>
          <w:b/>
          <w:bCs/>
          <w:lang w:val="ca-ES"/>
        </w:rPr>
        <w:t xml:space="preserve"> Editor.</w:t>
      </w:r>
      <w:r w:rsidRPr="006879FE">
        <w:rPr>
          <w:rFonts w:ascii="Calibri" w:hAnsi="Calibri" w:cs="Calibri"/>
          <w:lang w:val="ca-ES"/>
        </w:rPr>
        <w:t xml:space="preserve"> Editor que cont</w:t>
      </w:r>
      <w:r w:rsidR="70DCF65C" w:rsidRPr="006879FE">
        <w:rPr>
          <w:rFonts w:ascii="Calibri" w:hAnsi="Calibri" w:cs="Calibri"/>
          <w:lang w:val="ca-ES"/>
        </w:rPr>
        <w:t>é</w:t>
      </w:r>
      <w:r w:rsidRPr="006879FE">
        <w:rPr>
          <w:rFonts w:ascii="Calibri" w:hAnsi="Calibri" w:cs="Calibri"/>
          <w:lang w:val="ca-ES"/>
        </w:rPr>
        <w:t xml:space="preserve"> ta</w:t>
      </w:r>
      <w:r w:rsidR="34DADCC5" w:rsidRPr="006879FE">
        <w:rPr>
          <w:rFonts w:ascii="Calibri" w:hAnsi="Calibri" w:cs="Calibri"/>
          <w:lang w:val="ca-ES"/>
        </w:rPr>
        <w:t>nt</w:t>
      </w:r>
      <w:r w:rsidRPr="006879FE">
        <w:rPr>
          <w:rFonts w:ascii="Calibri" w:hAnsi="Calibri" w:cs="Calibri"/>
          <w:lang w:val="ca-ES"/>
        </w:rPr>
        <w:t xml:space="preserve"> el c</w:t>
      </w:r>
      <w:r w:rsidR="4C6E95C0" w:rsidRPr="006879FE">
        <w:rPr>
          <w:rFonts w:ascii="Calibri" w:hAnsi="Calibri" w:cs="Calibri"/>
          <w:lang w:val="ca-ES"/>
        </w:rPr>
        <w:t>odi</w:t>
      </w:r>
      <w:r w:rsidRPr="006879FE">
        <w:rPr>
          <w:rFonts w:ascii="Calibri" w:hAnsi="Calibri" w:cs="Calibri"/>
          <w:lang w:val="ca-ES"/>
        </w:rPr>
        <w:t xml:space="preserve"> gener</w:t>
      </w:r>
      <w:r w:rsidR="213BDDF5" w:rsidRPr="006879FE">
        <w:rPr>
          <w:rFonts w:ascii="Calibri" w:hAnsi="Calibri" w:cs="Calibri"/>
          <w:lang w:val="ca-ES"/>
        </w:rPr>
        <w:t>at</w:t>
      </w:r>
      <w:r w:rsidRPr="006879FE">
        <w:rPr>
          <w:rFonts w:ascii="Calibri" w:hAnsi="Calibri" w:cs="Calibri"/>
          <w:lang w:val="ca-ES"/>
        </w:rPr>
        <w:t xml:space="preserve"> autom</w:t>
      </w:r>
      <w:r w:rsidR="3EB036EF" w:rsidRPr="006879FE">
        <w:rPr>
          <w:rFonts w:ascii="Calibri" w:hAnsi="Calibri" w:cs="Calibri"/>
          <w:lang w:val="ca-ES"/>
        </w:rPr>
        <w:t>àticament</w:t>
      </w:r>
      <w:r w:rsidRPr="006879FE">
        <w:rPr>
          <w:rFonts w:ascii="Calibri" w:hAnsi="Calibri" w:cs="Calibri"/>
          <w:lang w:val="ca-ES"/>
        </w:rPr>
        <w:t xml:space="preserve"> </w:t>
      </w:r>
      <w:r w:rsidR="03E914E0" w:rsidRPr="006879FE">
        <w:rPr>
          <w:rFonts w:ascii="Calibri" w:hAnsi="Calibri" w:cs="Calibri"/>
          <w:lang w:val="ca-ES"/>
        </w:rPr>
        <w:t>després</w:t>
      </w:r>
      <w:r w:rsidRPr="006879FE">
        <w:rPr>
          <w:rFonts w:ascii="Calibri" w:hAnsi="Calibri" w:cs="Calibri"/>
          <w:lang w:val="ca-ES"/>
        </w:rPr>
        <w:t xml:space="preserve"> </w:t>
      </w:r>
      <w:r w:rsidR="4410ED77" w:rsidRPr="006879FE">
        <w:rPr>
          <w:rFonts w:ascii="Calibri" w:hAnsi="Calibri" w:cs="Calibri"/>
          <w:lang w:val="ca-ES"/>
        </w:rPr>
        <w:t>d’afegir</w:t>
      </w:r>
      <w:r w:rsidRPr="006879FE">
        <w:rPr>
          <w:rFonts w:ascii="Calibri" w:hAnsi="Calibri" w:cs="Calibri"/>
          <w:lang w:val="ca-ES"/>
        </w:rPr>
        <w:t xml:space="preserve"> obj</w:t>
      </w:r>
      <w:r w:rsidR="2C4A07CE" w:rsidRPr="006879FE">
        <w:rPr>
          <w:rFonts w:ascii="Calibri" w:hAnsi="Calibri" w:cs="Calibri"/>
          <w:lang w:val="ca-ES"/>
        </w:rPr>
        <w:t>ecte</w:t>
      </w:r>
      <w:r w:rsidRPr="006879FE">
        <w:rPr>
          <w:rFonts w:ascii="Calibri" w:hAnsi="Calibri" w:cs="Calibri"/>
          <w:lang w:val="ca-ES"/>
        </w:rPr>
        <w:t>s com el d</w:t>
      </w:r>
      <w:r w:rsidR="24076552" w:rsidRPr="006879FE">
        <w:rPr>
          <w:rFonts w:ascii="Calibri" w:hAnsi="Calibri" w:cs="Calibri"/>
          <w:lang w:val="ca-ES"/>
        </w:rPr>
        <w:t>els</w:t>
      </w:r>
      <w:r w:rsidRPr="006879FE">
        <w:rPr>
          <w:rFonts w:ascii="Calibri" w:hAnsi="Calibri" w:cs="Calibri"/>
          <w:lang w:val="ca-ES"/>
        </w:rPr>
        <w:t xml:space="preserve"> diferents </w:t>
      </w:r>
      <w:proofErr w:type="spellStart"/>
      <w:r w:rsidRPr="006644BA">
        <w:rPr>
          <w:rFonts w:ascii="Calibri" w:hAnsi="Calibri" w:cs="Calibri"/>
          <w:i/>
          <w:lang w:val="ca-ES"/>
        </w:rPr>
        <w:t>callbacks</w:t>
      </w:r>
      <w:proofErr w:type="spellEnd"/>
      <w:r w:rsidRPr="006879FE">
        <w:rPr>
          <w:rFonts w:ascii="Calibri" w:hAnsi="Calibri" w:cs="Calibri"/>
          <w:lang w:val="ca-ES"/>
        </w:rPr>
        <w:t xml:space="preserve">, funcions </w:t>
      </w:r>
      <w:r w:rsidR="564BAD11" w:rsidRPr="006879FE">
        <w:rPr>
          <w:rFonts w:ascii="Calibri" w:hAnsi="Calibri" w:cs="Calibri"/>
          <w:lang w:val="ca-ES"/>
        </w:rPr>
        <w:t>i</w:t>
      </w:r>
      <w:r w:rsidRPr="006879FE">
        <w:rPr>
          <w:rFonts w:ascii="Calibri" w:hAnsi="Calibri" w:cs="Calibri"/>
          <w:lang w:val="ca-ES"/>
        </w:rPr>
        <w:t xml:space="preserve"> propie</w:t>
      </w:r>
      <w:r w:rsidR="519B4A1E" w:rsidRPr="006879FE">
        <w:rPr>
          <w:rFonts w:ascii="Calibri" w:hAnsi="Calibri" w:cs="Calibri"/>
          <w:lang w:val="ca-ES"/>
        </w:rPr>
        <w:t>tats</w:t>
      </w:r>
      <w:r w:rsidRPr="006879FE">
        <w:rPr>
          <w:rFonts w:ascii="Calibri" w:hAnsi="Calibri" w:cs="Calibri"/>
          <w:lang w:val="ca-ES"/>
        </w:rPr>
        <w:t xml:space="preserve"> implement</w:t>
      </w:r>
      <w:r w:rsidR="54BF9747" w:rsidRPr="006879FE">
        <w:rPr>
          <w:rFonts w:ascii="Calibri" w:hAnsi="Calibri" w:cs="Calibri"/>
          <w:lang w:val="ca-ES"/>
        </w:rPr>
        <w:t>ades</w:t>
      </w:r>
      <w:r w:rsidRPr="006879FE">
        <w:rPr>
          <w:rFonts w:ascii="Calibri" w:hAnsi="Calibri" w:cs="Calibri"/>
          <w:lang w:val="ca-ES"/>
        </w:rPr>
        <w:t>.</w:t>
      </w:r>
      <w:r w:rsidR="0014039A">
        <w:rPr>
          <w:rFonts w:ascii="Calibri" w:hAnsi="Calibri" w:cs="Calibri"/>
          <w:lang w:val="ca-ES"/>
        </w:rPr>
        <w:t xml:space="preserve"> Aquest codi és el que haurem de modificar/ampliar perquè la nostra interfície acabi realitzant les funcionalitats del nostre </w:t>
      </w:r>
      <w:proofErr w:type="spellStart"/>
      <w:r w:rsidR="0014039A">
        <w:rPr>
          <w:rFonts w:ascii="Calibri" w:hAnsi="Calibri" w:cs="Calibri"/>
          <w:lang w:val="ca-ES"/>
        </w:rPr>
        <w:t>plugin</w:t>
      </w:r>
      <w:proofErr w:type="spellEnd"/>
      <w:r w:rsidR="0014039A">
        <w:rPr>
          <w:rFonts w:ascii="Calibri" w:hAnsi="Calibri" w:cs="Calibri"/>
          <w:lang w:val="ca-ES"/>
        </w:rPr>
        <w:t xml:space="preserve"> d’àudio.</w:t>
      </w:r>
    </w:p>
    <w:p w14:paraId="0DDCE4D3" w14:textId="162014BE" w:rsidR="00853044" w:rsidRPr="006879FE" w:rsidRDefault="00853044" w:rsidP="006879FE">
      <w:pPr>
        <w:pStyle w:val="Prrafodelista"/>
        <w:numPr>
          <w:ilvl w:val="0"/>
          <w:numId w:val="10"/>
        </w:numPr>
        <w:spacing w:before="120" w:after="200"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noProof/>
          <w:lang w:val="ca-ES"/>
        </w:rPr>
        <w:lastRenderedPageBreak/>
        <mc:AlternateContent>
          <mc:Choice Requires="wps">
            <w:drawing>
              <wp:anchor distT="0" distB="0" distL="114300" distR="114300" simplePos="0" relativeHeight="251657227" behindDoc="0" locked="0" layoutInCell="1" allowOverlap="1" wp14:anchorId="408858E3" wp14:editId="026EE1AF">
                <wp:simplePos x="0" y="0"/>
                <wp:positionH relativeFrom="column">
                  <wp:posOffset>1877733</wp:posOffset>
                </wp:positionH>
                <wp:positionV relativeFrom="paragraph">
                  <wp:posOffset>2677795</wp:posOffset>
                </wp:positionV>
                <wp:extent cx="2258695" cy="635"/>
                <wp:effectExtent l="0" t="0" r="1905" b="12065"/>
                <wp:wrapTopAndBottom/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8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A11462" w14:textId="4E69DAE4" w:rsidR="007C3B0D" w:rsidRPr="001D6CBE" w:rsidRDefault="007C3B0D" w:rsidP="00853044">
                            <w:pPr>
                              <w:pStyle w:val="Descripcin"/>
                              <w:rPr>
                                <w:lang w:val="es-ES_tradnl"/>
                              </w:rPr>
                            </w:pPr>
                            <w:r w:rsidRPr="006879FE">
                              <w:rPr>
                                <w:rFonts w:ascii="Calibri" w:hAnsi="Calibri" w:cs="Calibri"/>
                                <w:color w:val="2F5496" w:themeColor="accent1" w:themeShade="BF"/>
                                <w:szCs w:val="22"/>
                                <w:lang w:val="ca-ES"/>
                              </w:rPr>
                              <w:t xml:space="preserve">Il·lustració </w:t>
                            </w:r>
                            <w:r>
                              <w:t xml:space="preserve">4: </w:t>
                            </w:r>
                            <w:proofErr w:type="spellStart"/>
                            <w:r>
                              <w:t>Code</w:t>
                            </w:r>
                            <w:proofErr w:type="spellEnd"/>
                            <w:r>
                              <w:t xml:space="preserve"> browser.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 w14:anchorId="408858E3" id="Cuadro de texto 50" o:spid="_x0000_s1030" type="#_x0000_t202" style="position:absolute;left:0;text-align:left;margin-left:147.85pt;margin-top:210.85pt;width:177.85pt;height:.05pt;z-index:2516572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" stroked="f">
                <v:textbox style="mso-fit-shape-to-text:t" inset="0,0,0,0">
                  <w:txbxContent>
                    <w:p w14:paraId="3BA11462" w14:textId="4E69DAE4" w:rsidR="007C3B0D" w:rsidRPr="001D6CBE" w:rsidRDefault="007C3B0D" w:rsidP="00853044">
                      <w:pPr>
                        <w:pStyle w:val="Descripcin"/>
                        <w:rPr>
                          <w:lang w:val="es-ES_tradnl"/>
                        </w:rPr>
                      </w:pPr>
                      <w:r w:rsidRPr="006879FE">
                        <w:rPr>
                          <w:rFonts w:ascii="Calibri" w:hAnsi="Calibri" w:cs="Calibri"/>
                          <w:color w:val="2F5496" w:themeColor="accent1" w:themeShade="BF"/>
                          <w:szCs w:val="22"/>
                          <w:lang w:val="ca-ES"/>
                        </w:rPr>
                        <w:t xml:space="preserve">Il·lustració </w:t>
                      </w:r>
                      <w:r>
                        <w:t xml:space="preserve">4: </w:t>
                      </w:r>
                      <w:proofErr w:type="spellStart"/>
                      <w:r>
                        <w:t>Code</w:t>
                      </w:r>
                      <w:proofErr w:type="spellEnd"/>
                      <w:r>
                        <w:t xml:space="preserve"> browser.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879FE">
        <w:rPr>
          <w:rFonts w:ascii="Calibri" w:hAnsi="Calibri" w:cs="Calibri"/>
          <w:noProof/>
          <w:lang w:val="ca-ES"/>
        </w:rPr>
        <w:drawing>
          <wp:anchor distT="0" distB="0" distL="114300" distR="114300" simplePos="0" relativeHeight="251657226" behindDoc="0" locked="0" layoutInCell="1" allowOverlap="1" wp14:anchorId="69216226" wp14:editId="72D49C43">
            <wp:simplePos x="0" y="0"/>
            <wp:positionH relativeFrom="column">
              <wp:posOffset>1645099</wp:posOffset>
            </wp:positionH>
            <wp:positionV relativeFrom="paragraph">
              <wp:posOffset>595219</wp:posOffset>
            </wp:positionV>
            <wp:extent cx="2258695" cy="2026024"/>
            <wp:effectExtent l="0" t="0" r="1905" b="6350"/>
            <wp:wrapTopAndBottom/>
            <wp:docPr id="35" name="Imagen 35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31472"/>
                    <a:stretch/>
                  </pic:blipFill>
                  <pic:spPr bwMode="auto">
                    <a:xfrm>
                      <a:off x="0" y="0"/>
                      <a:ext cx="2258695" cy="2026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6879FE">
        <w:rPr>
          <w:rFonts w:ascii="Calibri" w:hAnsi="Calibri" w:cs="Calibri"/>
          <w:b/>
          <w:bCs/>
          <w:lang w:val="ca-ES"/>
        </w:rPr>
        <w:t>Code</w:t>
      </w:r>
      <w:proofErr w:type="spellEnd"/>
      <w:r w:rsidRPr="006879FE">
        <w:rPr>
          <w:rFonts w:ascii="Calibri" w:hAnsi="Calibri" w:cs="Calibri"/>
          <w:b/>
          <w:bCs/>
          <w:lang w:val="ca-ES"/>
        </w:rPr>
        <w:t xml:space="preserve"> </w:t>
      </w:r>
      <w:proofErr w:type="spellStart"/>
      <w:r w:rsidRPr="006879FE">
        <w:rPr>
          <w:rFonts w:ascii="Calibri" w:hAnsi="Calibri" w:cs="Calibri"/>
          <w:b/>
          <w:bCs/>
          <w:lang w:val="ca-ES"/>
        </w:rPr>
        <w:t>Browser</w:t>
      </w:r>
      <w:proofErr w:type="spellEnd"/>
      <w:r w:rsidRPr="006879FE">
        <w:rPr>
          <w:rFonts w:ascii="Calibri" w:hAnsi="Calibri" w:cs="Calibri"/>
          <w:lang w:val="ca-ES"/>
        </w:rPr>
        <w:t>. L</w:t>
      </w:r>
      <w:r w:rsidR="7BCAE2CA" w:rsidRPr="006879FE">
        <w:rPr>
          <w:rFonts w:ascii="Calibri" w:hAnsi="Calibri" w:cs="Calibri"/>
          <w:lang w:val="ca-ES"/>
        </w:rPr>
        <w:t>lista</w:t>
      </w:r>
      <w:r w:rsidRPr="006879FE">
        <w:rPr>
          <w:rFonts w:ascii="Calibri" w:hAnsi="Calibri" w:cs="Calibri"/>
          <w:lang w:val="ca-ES"/>
        </w:rPr>
        <w:t xml:space="preserve"> </w:t>
      </w:r>
      <w:r w:rsidR="7E802E03" w:rsidRPr="006879FE">
        <w:rPr>
          <w:rFonts w:ascii="Calibri" w:hAnsi="Calibri" w:cs="Calibri"/>
          <w:lang w:val="ca-ES"/>
        </w:rPr>
        <w:t>amb els</w:t>
      </w:r>
      <w:r w:rsidRPr="006879FE">
        <w:rPr>
          <w:rFonts w:ascii="Calibri" w:hAnsi="Calibri" w:cs="Calibri"/>
          <w:lang w:val="ca-ES"/>
        </w:rPr>
        <w:t xml:space="preserve"> diferents </w:t>
      </w:r>
      <w:proofErr w:type="spellStart"/>
      <w:r w:rsidRPr="006644BA">
        <w:rPr>
          <w:rFonts w:ascii="Calibri" w:hAnsi="Calibri" w:cs="Calibri"/>
          <w:i/>
          <w:lang w:val="ca-ES"/>
        </w:rPr>
        <w:t>callbacks</w:t>
      </w:r>
      <w:proofErr w:type="spellEnd"/>
      <w:r w:rsidRPr="006879FE">
        <w:rPr>
          <w:rFonts w:ascii="Calibri" w:hAnsi="Calibri" w:cs="Calibri"/>
          <w:lang w:val="ca-ES"/>
        </w:rPr>
        <w:t xml:space="preserve">, funcions </w:t>
      </w:r>
      <w:r w:rsidR="7C4E809F" w:rsidRPr="006879FE">
        <w:rPr>
          <w:rFonts w:ascii="Calibri" w:hAnsi="Calibri" w:cs="Calibri"/>
          <w:lang w:val="ca-ES"/>
        </w:rPr>
        <w:t>d’utilitat</w:t>
      </w:r>
      <w:r w:rsidRPr="006879FE">
        <w:rPr>
          <w:rFonts w:ascii="Calibri" w:hAnsi="Calibri" w:cs="Calibri"/>
          <w:lang w:val="ca-ES"/>
        </w:rPr>
        <w:t xml:space="preserve"> </w:t>
      </w:r>
      <w:r w:rsidR="3C3030C2" w:rsidRPr="006879FE">
        <w:rPr>
          <w:rFonts w:ascii="Calibri" w:hAnsi="Calibri" w:cs="Calibri"/>
          <w:lang w:val="ca-ES"/>
        </w:rPr>
        <w:t xml:space="preserve">i </w:t>
      </w:r>
      <w:r w:rsidRPr="006879FE">
        <w:rPr>
          <w:rFonts w:ascii="Calibri" w:hAnsi="Calibri" w:cs="Calibri"/>
          <w:lang w:val="ca-ES"/>
        </w:rPr>
        <w:t>propie</w:t>
      </w:r>
      <w:r w:rsidR="353E63EA" w:rsidRPr="006879FE">
        <w:rPr>
          <w:rFonts w:ascii="Calibri" w:hAnsi="Calibri" w:cs="Calibri"/>
          <w:lang w:val="ca-ES"/>
        </w:rPr>
        <w:t>tats</w:t>
      </w:r>
      <w:r w:rsidRPr="006879FE">
        <w:rPr>
          <w:rFonts w:ascii="Calibri" w:hAnsi="Calibri" w:cs="Calibri"/>
          <w:lang w:val="ca-ES"/>
        </w:rPr>
        <w:t xml:space="preserve"> cread</w:t>
      </w:r>
      <w:r w:rsidR="0F889FB5" w:rsidRPr="006879FE">
        <w:rPr>
          <w:rFonts w:ascii="Calibri" w:hAnsi="Calibri" w:cs="Calibri"/>
          <w:lang w:val="ca-ES"/>
        </w:rPr>
        <w:t>e</w:t>
      </w:r>
      <w:r w:rsidRPr="006879FE">
        <w:rPr>
          <w:rFonts w:ascii="Calibri" w:hAnsi="Calibri" w:cs="Calibri"/>
          <w:lang w:val="ca-ES"/>
        </w:rPr>
        <w:t>s en la aplicació.</w:t>
      </w:r>
    </w:p>
    <w:p w14:paraId="6E4338B5" w14:textId="77777777" w:rsidR="00853044" w:rsidRPr="006879FE" w:rsidRDefault="00853044" w:rsidP="006879FE">
      <w:pPr>
        <w:pStyle w:val="Prrafodelista"/>
        <w:spacing w:line="276" w:lineRule="auto"/>
        <w:ind w:left="1080"/>
        <w:jc w:val="both"/>
        <w:rPr>
          <w:rFonts w:ascii="Calibri" w:hAnsi="Calibri" w:cs="Calibri"/>
          <w:lang w:val="ca-ES"/>
        </w:rPr>
      </w:pPr>
    </w:p>
    <w:p w14:paraId="67896ED1" w14:textId="4DFF4A99" w:rsidR="00853044" w:rsidRPr="006879FE" w:rsidRDefault="00853044" w:rsidP="006879FE">
      <w:pPr>
        <w:pStyle w:val="Prrafodelista"/>
        <w:numPr>
          <w:ilvl w:val="0"/>
          <w:numId w:val="10"/>
        </w:numPr>
        <w:spacing w:before="120" w:after="200" w:line="276" w:lineRule="auto"/>
        <w:jc w:val="both"/>
        <w:rPr>
          <w:rFonts w:ascii="Calibri" w:hAnsi="Calibri" w:cs="Calibri"/>
          <w:lang w:val="ca-ES"/>
        </w:rPr>
      </w:pPr>
      <w:proofErr w:type="spellStart"/>
      <w:r w:rsidRPr="006879FE">
        <w:rPr>
          <w:rFonts w:ascii="Calibri" w:hAnsi="Calibri" w:cs="Calibri"/>
          <w:b/>
          <w:bCs/>
          <w:lang w:val="ca-ES"/>
        </w:rPr>
        <w:t>Toolbar</w:t>
      </w:r>
      <w:proofErr w:type="spellEnd"/>
      <w:r w:rsidRPr="006879FE">
        <w:rPr>
          <w:rFonts w:ascii="Calibri" w:hAnsi="Calibri" w:cs="Calibri"/>
          <w:b/>
          <w:bCs/>
          <w:lang w:val="ca-ES"/>
        </w:rPr>
        <w:t>.</w:t>
      </w:r>
      <w:r w:rsidRPr="006879FE">
        <w:rPr>
          <w:rFonts w:ascii="Calibri" w:hAnsi="Calibri" w:cs="Calibri"/>
          <w:lang w:val="ca-ES"/>
        </w:rPr>
        <w:t xml:space="preserve"> Corresp</w:t>
      </w:r>
      <w:r w:rsidR="6782ABA9" w:rsidRPr="006879FE">
        <w:rPr>
          <w:rFonts w:ascii="Calibri" w:hAnsi="Calibri" w:cs="Calibri"/>
          <w:lang w:val="ca-ES"/>
        </w:rPr>
        <w:t>on</w:t>
      </w:r>
      <w:r w:rsidRPr="006879FE">
        <w:rPr>
          <w:rFonts w:ascii="Calibri" w:hAnsi="Calibri" w:cs="Calibri"/>
          <w:lang w:val="ca-ES"/>
        </w:rPr>
        <w:t xml:space="preserve"> a la barra </w:t>
      </w:r>
      <w:r w:rsidR="2BB87005" w:rsidRPr="006879FE">
        <w:rPr>
          <w:rFonts w:ascii="Calibri" w:hAnsi="Calibri" w:cs="Calibri"/>
          <w:lang w:val="ca-ES"/>
        </w:rPr>
        <w:t>d’eines</w:t>
      </w:r>
      <w:r w:rsidRPr="006879FE">
        <w:rPr>
          <w:rFonts w:ascii="Calibri" w:hAnsi="Calibri" w:cs="Calibri"/>
          <w:lang w:val="ca-ES"/>
        </w:rPr>
        <w:t xml:space="preserve">. </w:t>
      </w:r>
      <w:r w:rsidR="3F55B12C" w:rsidRPr="006879FE">
        <w:rPr>
          <w:rFonts w:ascii="Calibri" w:hAnsi="Calibri" w:cs="Calibri"/>
          <w:lang w:val="ca-ES"/>
        </w:rPr>
        <w:t>Aquesta es divideix</w:t>
      </w:r>
      <w:r w:rsidRPr="006879FE">
        <w:rPr>
          <w:rFonts w:ascii="Calibri" w:hAnsi="Calibri" w:cs="Calibri"/>
          <w:lang w:val="ca-ES"/>
        </w:rPr>
        <w:t xml:space="preserve"> en dos pesta</w:t>
      </w:r>
      <w:r w:rsidR="4CBF08F9" w:rsidRPr="006879FE">
        <w:rPr>
          <w:rFonts w:ascii="Calibri" w:hAnsi="Calibri" w:cs="Calibri"/>
          <w:lang w:val="ca-ES"/>
        </w:rPr>
        <w:t>nyes</w:t>
      </w:r>
      <w:r w:rsidRPr="006879FE">
        <w:rPr>
          <w:rFonts w:ascii="Calibri" w:hAnsi="Calibri" w:cs="Calibri"/>
          <w:lang w:val="ca-ES"/>
        </w:rPr>
        <w:t xml:space="preserve">. </w:t>
      </w:r>
      <w:r w:rsidR="3CCFB9C1" w:rsidRPr="006879FE">
        <w:rPr>
          <w:rFonts w:ascii="Calibri" w:hAnsi="Calibri" w:cs="Calibri"/>
          <w:lang w:val="ca-ES"/>
        </w:rPr>
        <w:t>Els principals elements d’aquesta barra d’eines son:</w:t>
      </w:r>
      <w:r w:rsidRPr="006879FE">
        <w:rPr>
          <w:rFonts w:ascii="Calibri" w:hAnsi="Calibri" w:cs="Calibri"/>
          <w:lang w:val="ca-ES"/>
        </w:rPr>
        <w:t xml:space="preserve"> </w:t>
      </w:r>
    </w:p>
    <w:tbl>
      <w:tblPr>
        <w:tblStyle w:val="Tablaconcuadrcula"/>
        <w:tblW w:w="7655" w:type="dxa"/>
        <w:tblInd w:w="1013" w:type="dxa"/>
        <w:tblLook w:val="04A0" w:firstRow="1" w:lastRow="0" w:firstColumn="1" w:lastColumn="0" w:noHBand="0" w:noVBand="1"/>
      </w:tblPr>
      <w:tblGrid>
        <w:gridCol w:w="1134"/>
        <w:gridCol w:w="1985"/>
        <w:gridCol w:w="4536"/>
      </w:tblGrid>
      <w:tr w:rsidR="00853044" w:rsidRPr="006879FE" w14:paraId="63DD6682" w14:textId="77777777" w:rsidTr="6D108BB1">
        <w:tc>
          <w:tcPr>
            <w:tcW w:w="1134" w:type="dxa"/>
            <w:shd w:val="clear" w:color="auto" w:fill="DEEAF6" w:themeFill="accent5" w:themeFillTint="33"/>
          </w:tcPr>
          <w:p w14:paraId="1E6D3446" w14:textId="7777777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b/>
                <w:bCs/>
                <w:lang w:val="ca-ES"/>
              </w:rPr>
            </w:pPr>
            <w:r w:rsidRPr="006879FE">
              <w:rPr>
                <w:rFonts w:ascii="Calibri" w:hAnsi="Calibri" w:cs="Calibri"/>
                <w:b/>
                <w:bCs/>
                <w:lang w:val="ca-ES"/>
              </w:rPr>
              <w:t>ICONO</w:t>
            </w:r>
          </w:p>
        </w:tc>
        <w:tc>
          <w:tcPr>
            <w:tcW w:w="1985" w:type="dxa"/>
            <w:shd w:val="clear" w:color="auto" w:fill="DEEAF6" w:themeFill="accent5" w:themeFillTint="33"/>
          </w:tcPr>
          <w:p w14:paraId="5E7B2DEE" w14:textId="7777777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b/>
                <w:bCs/>
                <w:lang w:val="ca-ES"/>
              </w:rPr>
            </w:pPr>
            <w:r w:rsidRPr="006879FE">
              <w:rPr>
                <w:rFonts w:ascii="Calibri" w:hAnsi="Calibri" w:cs="Calibri"/>
                <w:b/>
                <w:bCs/>
                <w:lang w:val="ca-ES"/>
              </w:rPr>
              <w:t>COMPONENTE</w:t>
            </w:r>
          </w:p>
        </w:tc>
        <w:tc>
          <w:tcPr>
            <w:tcW w:w="4536" w:type="dxa"/>
            <w:shd w:val="clear" w:color="auto" w:fill="DEEAF6" w:themeFill="accent5" w:themeFillTint="33"/>
          </w:tcPr>
          <w:p w14:paraId="369DEEC2" w14:textId="7777777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b/>
                <w:bCs/>
                <w:lang w:val="ca-ES"/>
              </w:rPr>
            </w:pPr>
            <w:r w:rsidRPr="006879FE">
              <w:rPr>
                <w:rFonts w:ascii="Calibri" w:hAnsi="Calibri" w:cs="Calibri"/>
                <w:b/>
                <w:bCs/>
                <w:lang w:val="ca-ES"/>
              </w:rPr>
              <w:t>DESCRIPCIÓN</w:t>
            </w:r>
          </w:p>
        </w:tc>
      </w:tr>
      <w:tr w:rsidR="00853044" w:rsidRPr="006879FE" w14:paraId="386F467E" w14:textId="77777777" w:rsidTr="6D108BB1">
        <w:tc>
          <w:tcPr>
            <w:tcW w:w="1134" w:type="dxa"/>
          </w:tcPr>
          <w:p w14:paraId="3FB287DB" w14:textId="7777777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r w:rsidRPr="006879FE">
              <w:rPr>
                <w:rFonts w:ascii="Calibri" w:hAnsi="Calibri" w:cs="Calibri"/>
                <w:noProof/>
                <w:lang w:val="ca-ES"/>
              </w:rPr>
              <w:drawing>
                <wp:inline distT="0" distB="0" distL="0" distR="0" wp14:anchorId="0213A599" wp14:editId="46C48CF6">
                  <wp:extent cx="393700" cy="381000"/>
                  <wp:effectExtent l="0" t="0" r="0" b="0"/>
                  <wp:docPr id="44" name="Imagen 44" descr="Icon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n 44" descr="Icono&#10;&#10;Descripción generada automáticament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vAlign w:val="center"/>
          </w:tcPr>
          <w:p w14:paraId="3F12B559" w14:textId="7777777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proofErr w:type="spellStart"/>
            <w:r w:rsidRPr="006879FE">
              <w:rPr>
                <w:rFonts w:ascii="Calibri" w:hAnsi="Calibri" w:cs="Calibri"/>
                <w:lang w:val="ca-ES"/>
              </w:rPr>
              <w:t>Save</w:t>
            </w:r>
            <w:proofErr w:type="spellEnd"/>
          </w:p>
        </w:tc>
        <w:tc>
          <w:tcPr>
            <w:tcW w:w="4536" w:type="dxa"/>
            <w:vAlign w:val="center"/>
          </w:tcPr>
          <w:p w14:paraId="4BC3FA89" w14:textId="1D430932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r w:rsidRPr="006879FE">
              <w:rPr>
                <w:rFonts w:ascii="Calibri" w:hAnsi="Calibri" w:cs="Calibri"/>
                <w:lang w:val="ca-ES"/>
              </w:rPr>
              <w:t xml:space="preserve">Guarda la aplicació </w:t>
            </w:r>
            <w:r w:rsidR="7D2C11F3" w:rsidRPr="006879FE">
              <w:rPr>
                <w:rFonts w:ascii="Calibri" w:hAnsi="Calibri" w:cs="Calibri"/>
                <w:lang w:val="ca-ES"/>
              </w:rPr>
              <w:t>amb</w:t>
            </w:r>
            <w:r w:rsidRPr="006879FE">
              <w:rPr>
                <w:rFonts w:ascii="Calibri" w:hAnsi="Calibri" w:cs="Calibri"/>
                <w:lang w:val="ca-ES"/>
              </w:rPr>
              <w:t xml:space="preserve"> la que s</w:t>
            </w:r>
            <w:r w:rsidR="6D910CC2" w:rsidRPr="006879FE">
              <w:rPr>
                <w:rFonts w:ascii="Calibri" w:hAnsi="Calibri" w:cs="Calibri"/>
                <w:lang w:val="ca-ES"/>
              </w:rPr>
              <w:t>’està</w:t>
            </w:r>
            <w:r w:rsidRPr="006879FE">
              <w:rPr>
                <w:rFonts w:ascii="Calibri" w:hAnsi="Calibri" w:cs="Calibri"/>
                <w:lang w:val="ca-ES"/>
              </w:rPr>
              <w:t xml:space="preserve"> </w:t>
            </w:r>
            <w:r w:rsidR="5EC48BFB" w:rsidRPr="006879FE">
              <w:rPr>
                <w:rFonts w:ascii="Calibri" w:hAnsi="Calibri" w:cs="Calibri"/>
                <w:lang w:val="ca-ES"/>
              </w:rPr>
              <w:t>treballant</w:t>
            </w:r>
            <w:r w:rsidRPr="006879FE">
              <w:rPr>
                <w:rFonts w:ascii="Calibri" w:hAnsi="Calibri" w:cs="Calibri"/>
                <w:lang w:val="ca-ES"/>
              </w:rPr>
              <w:t>.</w:t>
            </w:r>
          </w:p>
        </w:tc>
      </w:tr>
      <w:tr w:rsidR="00853044" w:rsidRPr="006879FE" w14:paraId="58B5360B" w14:textId="77777777" w:rsidTr="6D108BB1">
        <w:tc>
          <w:tcPr>
            <w:tcW w:w="1134" w:type="dxa"/>
          </w:tcPr>
          <w:p w14:paraId="1FF018C2" w14:textId="7777777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r w:rsidRPr="006879FE">
              <w:rPr>
                <w:rFonts w:ascii="Calibri" w:hAnsi="Calibri" w:cs="Calibri"/>
                <w:noProof/>
                <w:lang w:val="ca-ES"/>
              </w:rPr>
              <w:drawing>
                <wp:inline distT="0" distB="0" distL="0" distR="0" wp14:anchorId="7D60A3EA" wp14:editId="7F7D4416">
                  <wp:extent cx="393700" cy="381000"/>
                  <wp:effectExtent l="0" t="0" r="0" b="0"/>
                  <wp:docPr id="45" name="Imagen 45" descr="Imagen que contiene objeto, botiquín de primeros auxilios, reloj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Imagen 45" descr="Imagen que contiene objeto, botiquín de primeros auxilios, reloj&#10;&#10;Descripción generada automáticamente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vAlign w:val="center"/>
          </w:tcPr>
          <w:p w14:paraId="58F27ACE" w14:textId="7777777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proofErr w:type="spellStart"/>
            <w:r w:rsidRPr="006879FE">
              <w:rPr>
                <w:rFonts w:ascii="Calibri" w:hAnsi="Calibri" w:cs="Calibri"/>
                <w:lang w:val="ca-ES"/>
              </w:rPr>
              <w:t>Callback</w:t>
            </w:r>
            <w:proofErr w:type="spellEnd"/>
          </w:p>
        </w:tc>
        <w:tc>
          <w:tcPr>
            <w:tcW w:w="4536" w:type="dxa"/>
            <w:vAlign w:val="center"/>
          </w:tcPr>
          <w:p w14:paraId="695E10BE" w14:textId="2E529C7F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r w:rsidRPr="006879FE">
              <w:rPr>
                <w:rFonts w:ascii="Calibri" w:hAnsi="Calibri" w:cs="Calibri"/>
                <w:lang w:val="ca-ES"/>
              </w:rPr>
              <w:t xml:space="preserve">Crea un </w:t>
            </w:r>
            <w:proofErr w:type="spellStart"/>
            <w:r w:rsidRPr="003B4E43">
              <w:rPr>
                <w:rFonts w:ascii="Calibri" w:hAnsi="Calibri" w:cs="Calibri"/>
                <w:i/>
                <w:lang w:val="ca-ES"/>
              </w:rPr>
              <w:t>callback</w:t>
            </w:r>
            <w:proofErr w:type="spellEnd"/>
            <w:r w:rsidRPr="006879FE">
              <w:rPr>
                <w:rFonts w:ascii="Calibri" w:hAnsi="Calibri" w:cs="Calibri"/>
                <w:lang w:val="ca-ES"/>
              </w:rPr>
              <w:t xml:space="preserve"> p</w:t>
            </w:r>
            <w:r w:rsidR="53127DC4" w:rsidRPr="006879FE">
              <w:rPr>
                <w:rFonts w:ascii="Calibri" w:hAnsi="Calibri" w:cs="Calibri"/>
                <w:lang w:val="ca-ES"/>
              </w:rPr>
              <w:t>er</w:t>
            </w:r>
            <w:r w:rsidRPr="006879FE">
              <w:rPr>
                <w:rFonts w:ascii="Calibri" w:hAnsi="Calibri" w:cs="Calibri"/>
                <w:lang w:val="ca-ES"/>
              </w:rPr>
              <w:t xml:space="preserve"> un determina</w:t>
            </w:r>
            <w:r w:rsidR="38D95F35" w:rsidRPr="006879FE">
              <w:rPr>
                <w:rFonts w:ascii="Calibri" w:hAnsi="Calibri" w:cs="Calibri"/>
                <w:lang w:val="ca-ES"/>
              </w:rPr>
              <w:t>t</w:t>
            </w:r>
            <w:r w:rsidRPr="006879FE">
              <w:rPr>
                <w:rFonts w:ascii="Calibri" w:hAnsi="Calibri" w:cs="Calibri"/>
                <w:lang w:val="ca-ES"/>
              </w:rPr>
              <w:t xml:space="preserve"> element de la interf</w:t>
            </w:r>
            <w:r w:rsidR="4922AC26" w:rsidRPr="006879FE">
              <w:rPr>
                <w:rFonts w:ascii="Calibri" w:hAnsi="Calibri" w:cs="Calibri"/>
                <w:lang w:val="ca-ES"/>
              </w:rPr>
              <w:t>ície</w:t>
            </w:r>
            <w:r w:rsidRPr="006879FE">
              <w:rPr>
                <w:rFonts w:ascii="Calibri" w:hAnsi="Calibri" w:cs="Calibri"/>
                <w:lang w:val="ca-ES"/>
              </w:rPr>
              <w:t>.</w:t>
            </w:r>
            <w:r w:rsidR="00126562">
              <w:rPr>
                <w:rFonts w:ascii="Calibri" w:hAnsi="Calibri" w:cs="Calibri"/>
                <w:lang w:val="ca-ES"/>
              </w:rPr>
              <w:t xml:space="preserve"> </w:t>
            </w:r>
            <w:r w:rsidR="0014039A">
              <w:rPr>
                <w:rFonts w:ascii="Calibri" w:hAnsi="Calibri" w:cs="Calibri"/>
                <w:lang w:val="ca-ES"/>
              </w:rPr>
              <w:t>Es tracta d’un petit codi que s’executarà cada cop que l’usuari modifiqui l’estat de l’element (</w:t>
            </w:r>
            <w:proofErr w:type="spellStart"/>
            <w:r w:rsidR="0014039A">
              <w:rPr>
                <w:rFonts w:ascii="Calibri" w:hAnsi="Calibri" w:cs="Calibri"/>
                <w:lang w:val="ca-ES"/>
              </w:rPr>
              <w:t>p.ex</w:t>
            </w:r>
            <w:proofErr w:type="spellEnd"/>
            <w:r w:rsidR="0014039A">
              <w:rPr>
                <w:rFonts w:ascii="Calibri" w:hAnsi="Calibri" w:cs="Calibri"/>
                <w:lang w:val="ca-ES"/>
              </w:rPr>
              <w:t>. si modifiquem el guany volem veure</w:t>
            </w:r>
            <w:r w:rsidR="00900135">
              <w:rPr>
                <w:rFonts w:ascii="Calibri" w:hAnsi="Calibri" w:cs="Calibri"/>
                <w:lang w:val="ca-ES"/>
              </w:rPr>
              <w:t xml:space="preserve"> un canvi en la funció de transferència).</w:t>
            </w:r>
          </w:p>
        </w:tc>
      </w:tr>
      <w:tr w:rsidR="00853044" w:rsidRPr="006879FE" w14:paraId="10340E97" w14:textId="77777777" w:rsidTr="6D108BB1">
        <w:tc>
          <w:tcPr>
            <w:tcW w:w="1134" w:type="dxa"/>
          </w:tcPr>
          <w:p w14:paraId="3AE728DA" w14:textId="7777777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r w:rsidRPr="006879FE">
              <w:rPr>
                <w:rFonts w:ascii="Calibri" w:hAnsi="Calibri" w:cs="Calibri"/>
                <w:noProof/>
                <w:lang w:val="ca-ES"/>
              </w:rPr>
              <w:drawing>
                <wp:inline distT="0" distB="0" distL="0" distR="0" wp14:anchorId="03A9F868" wp14:editId="2AAB5D5D">
                  <wp:extent cx="393700" cy="381000"/>
                  <wp:effectExtent l="0" t="0" r="0" b="0"/>
                  <wp:docPr id="46" name="Imagen 46" descr="Imagen que contiene objeto, cuarto, reloj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n 46" descr="Imagen que contiene objeto, cuarto, reloj&#10;&#10;Descripción generada automáticamente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vAlign w:val="center"/>
          </w:tcPr>
          <w:p w14:paraId="5116F967" w14:textId="7777777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proofErr w:type="spellStart"/>
            <w:r w:rsidRPr="006879FE">
              <w:rPr>
                <w:rFonts w:ascii="Calibri" w:hAnsi="Calibri" w:cs="Calibri"/>
                <w:lang w:val="ca-ES"/>
              </w:rPr>
              <w:t>Function</w:t>
            </w:r>
            <w:proofErr w:type="spellEnd"/>
          </w:p>
        </w:tc>
        <w:tc>
          <w:tcPr>
            <w:tcW w:w="4536" w:type="dxa"/>
            <w:vAlign w:val="center"/>
          </w:tcPr>
          <w:p w14:paraId="796AC5D2" w14:textId="3E94A46C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r w:rsidRPr="006879FE">
              <w:rPr>
                <w:rFonts w:ascii="Calibri" w:hAnsi="Calibri" w:cs="Calibri"/>
                <w:lang w:val="ca-ES"/>
              </w:rPr>
              <w:t>Crea una funció d</w:t>
            </w:r>
            <w:r w:rsidR="627A70E0" w:rsidRPr="006879FE">
              <w:rPr>
                <w:rFonts w:ascii="Calibri" w:hAnsi="Calibri" w:cs="Calibri"/>
                <w:lang w:val="ca-ES"/>
              </w:rPr>
              <w:t>’</w:t>
            </w:r>
            <w:r w:rsidRPr="006879FE">
              <w:rPr>
                <w:rFonts w:ascii="Calibri" w:hAnsi="Calibri" w:cs="Calibri"/>
                <w:lang w:val="ca-ES"/>
              </w:rPr>
              <w:t xml:space="preserve"> </w:t>
            </w:r>
            <w:r w:rsidR="680D527E" w:rsidRPr="006879FE">
              <w:rPr>
                <w:rFonts w:ascii="Calibri" w:hAnsi="Calibri" w:cs="Calibri"/>
                <w:lang w:val="ca-ES"/>
              </w:rPr>
              <w:t>utilitat</w:t>
            </w:r>
            <w:r w:rsidRPr="006879FE">
              <w:rPr>
                <w:rFonts w:ascii="Calibri" w:hAnsi="Calibri" w:cs="Calibri"/>
                <w:lang w:val="ca-ES"/>
              </w:rPr>
              <w:t>.</w:t>
            </w:r>
          </w:p>
        </w:tc>
      </w:tr>
      <w:tr w:rsidR="00853044" w:rsidRPr="006879FE" w14:paraId="4F6745DC" w14:textId="77777777" w:rsidTr="6D108BB1">
        <w:tc>
          <w:tcPr>
            <w:tcW w:w="1134" w:type="dxa"/>
          </w:tcPr>
          <w:p w14:paraId="38206FBA" w14:textId="7777777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r w:rsidRPr="006879FE">
              <w:rPr>
                <w:rFonts w:ascii="Calibri" w:hAnsi="Calibri" w:cs="Calibri"/>
                <w:noProof/>
                <w:lang w:val="ca-ES"/>
              </w:rPr>
              <w:drawing>
                <wp:inline distT="0" distB="0" distL="0" distR="0" wp14:anchorId="0B297960" wp14:editId="51222161">
                  <wp:extent cx="393700" cy="381000"/>
                  <wp:effectExtent l="0" t="0" r="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vAlign w:val="center"/>
          </w:tcPr>
          <w:p w14:paraId="4F6B073D" w14:textId="7777777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proofErr w:type="spellStart"/>
            <w:r w:rsidRPr="006879FE">
              <w:rPr>
                <w:rFonts w:ascii="Calibri" w:hAnsi="Calibri" w:cs="Calibri"/>
                <w:lang w:val="ca-ES"/>
              </w:rPr>
              <w:t>Property</w:t>
            </w:r>
            <w:proofErr w:type="spellEnd"/>
          </w:p>
        </w:tc>
        <w:tc>
          <w:tcPr>
            <w:tcW w:w="4536" w:type="dxa"/>
            <w:vAlign w:val="center"/>
          </w:tcPr>
          <w:p w14:paraId="580192BD" w14:textId="51D699A1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r w:rsidRPr="006879FE">
              <w:rPr>
                <w:rFonts w:ascii="Calibri" w:hAnsi="Calibri" w:cs="Calibri"/>
                <w:lang w:val="ca-ES"/>
              </w:rPr>
              <w:t xml:space="preserve">Crea una </w:t>
            </w:r>
            <w:r w:rsidR="2A471063" w:rsidRPr="006879FE">
              <w:rPr>
                <w:rFonts w:ascii="Calibri" w:hAnsi="Calibri" w:cs="Calibri"/>
                <w:lang w:val="ca-ES"/>
              </w:rPr>
              <w:t>propietat</w:t>
            </w:r>
            <w:r w:rsidR="26B5EE15" w:rsidRPr="006879FE">
              <w:rPr>
                <w:rFonts w:ascii="Calibri" w:hAnsi="Calibri" w:cs="Calibri"/>
                <w:lang w:val="ca-ES"/>
              </w:rPr>
              <w:t>.</w:t>
            </w:r>
          </w:p>
        </w:tc>
      </w:tr>
      <w:tr w:rsidR="00853044" w:rsidRPr="006879FE" w14:paraId="5951C3D7" w14:textId="77777777" w:rsidTr="6D108BB1">
        <w:tc>
          <w:tcPr>
            <w:tcW w:w="1134" w:type="dxa"/>
          </w:tcPr>
          <w:p w14:paraId="47EFE3A9" w14:textId="7777777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r w:rsidRPr="006879FE">
              <w:rPr>
                <w:rFonts w:ascii="Calibri" w:hAnsi="Calibri" w:cs="Calibri"/>
                <w:noProof/>
                <w:lang w:val="ca-ES"/>
              </w:rPr>
              <w:drawing>
                <wp:inline distT="0" distB="0" distL="0" distR="0" wp14:anchorId="25676759" wp14:editId="0AF48465">
                  <wp:extent cx="393700" cy="381000"/>
                  <wp:effectExtent l="0" t="0" r="0" b="0"/>
                  <wp:docPr id="48" name="Imagen 48" descr="Interfaz de usuario gráfic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n 48" descr="Interfaz de usuario gráfica&#10;&#10;Descripción generada automáticamente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  <w:vAlign w:val="center"/>
          </w:tcPr>
          <w:p w14:paraId="58FDA2F5" w14:textId="77777777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proofErr w:type="spellStart"/>
            <w:r w:rsidRPr="006879FE">
              <w:rPr>
                <w:rFonts w:ascii="Calibri" w:hAnsi="Calibri" w:cs="Calibri"/>
                <w:lang w:val="ca-ES"/>
              </w:rPr>
              <w:t>Run</w:t>
            </w:r>
            <w:proofErr w:type="spellEnd"/>
          </w:p>
        </w:tc>
        <w:tc>
          <w:tcPr>
            <w:tcW w:w="4536" w:type="dxa"/>
            <w:vAlign w:val="center"/>
          </w:tcPr>
          <w:p w14:paraId="156185AC" w14:textId="6C52F828" w:rsidR="00853044" w:rsidRPr="006879FE" w:rsidRDefault="00853044" w:rsidP="006879FE">
            <w:pPr>
              <w:spacing w:line="276" w:lineRule="auto"/>
              <w:jc w:val="both"/>
              <w:rPr>
                <w:rFonts w:ascii="Calibri" w:hAnsi="Calibri" w:cs="Calibri"/>
                <w:lang w:val="ca-ES"/>
              </w:rPr>
            </w:pPr>
            <w:r w:rsidRPr="006879FE">
              <w:rPr>
                <w:rFonts w:ascii="Calibri" w:hAnsi="Calibri" w:cs="Calibri"/>
                <w:lang w:val="ca-ES"/>
              </w:rPr>
              <w:t>E</w:t>
            </w:r>
            <w:r w:rsidR="75C994CA" w:rsidRPr="006879FE">
              <w:rPr>
                <w:rFonts w:ascii="Calibri" w:hAnsi="Calibri" w:cs="Calibri"/>
                <w:lang w:val="ca-ES"/>
              </w:rPr>
              <w:t>xecuta</w:t>
            </w:r>
            <w:r w:rsidRPr="006879FE">
              <w:rPr>
                <w:rFonts w:ascii="Calibri" w:hAnsi="Calibri" w:cs="Calibri"/>
                <w:lang w:val="ca-ES"/>
              </w:rPr>
              <w:t xml:space="preserve"> l</w:t>
            </w:r>
            <w:r w:rsidR="603D481C" w:rsidRPr="006879FE">
              <w:rPr>
                <w:rFonts w:ascii="Calibri" w:hAnsi="Calibri" w:cs="Calibri"/>
                <w:lang w:val="ca-ES"/>
              </w:rPr>
              <w:t>’</w:t>
            </w:r>
            <w:r w:rsidRPr="006879FE">
              <w:rPr>
                <w:rFonts w:ascii="Calibri" w:hAnsi="Calibri" w:cs="Calibri"/>
                <w:lang w:val="ca-ES"/>
              </w:rPr>
              <w:t xml:space="preserve"> aplicació.</w:t>
            </w:r>
          </w:p>
        </w:tc>
      </w:tr>
    </w:tbl>
    <w:p w14:paraId="30D2FD54" w14:textId="77777777" w:rsidR="00853044" w:rsidRPr="006879FE" w:rsidRDefault="00853044" w:rsidP="006879FE">
      <w:pPr>
        <w:pStyle w:val="Prrafodelista"/>
        <w:spacing w:line="276" w:lineRule="auto"/>
        <w:ind w:left="1080"/>
        <w:jc w:val="both"/>
        <w:rPr>
          <w:rFonts w:ascii="Calibri" w:hAnsi="Calibri" w:cs="Calibri"/>
          <w:lang w:val="ca-ES"/>
        </w:rPr>
      </w:pPr>
    </w:p>
    <w:p w14:paraId="294D3A69" w14:textId="2DED27C9" w:rsidR="00853044" w:rsidRPr="006879FE" w:rsidRDefault="0014039A" w:rsidP="006879FE">
      <w:pPr>
        <w:spacing w:line="276" w:lineRule="auto"/>
        <w:jc w:val="both"/>
        <w:rPr>
          <w:rFonts w:ascii="Calibri" w:hAnsi="Calibri" w:cs="Calibri"/>
          <w:lang w:val="ca-ES"/>
        </w:rPr>
      </w:pPr>
      <w:r>
        <w:rPr>
          <w:rFonts w:ascii="Calibri" w:hAnsi="Calibri" w:cs="Calibri"/>
          <w:lang w:val="ca-ES"/>
        </w:rPr>
        <w:t xml:space="preserve">A continuació us indiquem </w:t>
      </w:r>
      <w:r w:rsidR="00853044" w:rsidRPr="006879FE">
        <w:rPr>
          <w:rFonts w:ascii="Calibri" w:hAnsi="Calibri" w:cs="Calibri"/>
          <w:lang w:val="ca-ES"/>
        </w:rPr>
        <w:t xml:space="preserve">el </w:t>
      </w:r>
      <w:proofErr w:type="spellStart"/>
      <w:r w:rsidR="00853044" w:rsidRPr="006879FE">
        <w:rPr>
          <w:rFonts w:ascii="Calibri" w:hAnsi="Calibri" w:cs="Calibri"/>
          <w:lang w:val="ca-ES"/>
        </w:rPr>
        <w:t>workflow</w:t>
      </w:r>
      <w:proofErr w:type="spellEnd"/>
      <w:r w:rsidR="00853044" w:rsidRPr="006879FE">
        <w:rPr>
          <w:rFonts w:ascii="Calibri" w:hAnsi="Calibri" w:cs="Calibri"/>
          <w:lang w:val="ca-ES"/>
        </w:rPr>
        <w:t xml:space="preserve"> </w:t>
      </w:r>
      <w:r>
        <w:rPr>
          <w:rFonts w:ascii="Calibri" w:hAnsi="Calibri" w:cs="Calibri"/>
          <w:lang w:val="ca-ES"/>
        </w:rPr>
        <w:t xml:space="preserve">que haureu de complir </w:t>
      </w:r>
      <w:r w:rsidR="00853044" w:rsidRPr="006879FE">
        <w:rPr>
          <w:rFonts w:ascii="Calibri" w:hAnsi="Calibri" w:cs="Calibri"/>
          <w:lang w:val="ca-ES"/>
        </w:rPr>
        <w:t>d</w:t>
      </w:r>
      <w:r w:rsidR="1078601F" w:rsidRPr="006879FE">
        <w:rPr>
          <w:rFonts w:ascii="Calibri" w:hAnsi="Calibri" w:cs="Calibri"/>
          <w:lang w:val="ca-ES"/>
        </w:rPr>
        <w:t>ins</w:t>
      </w:r>
      <w:r w:rsidR="00853044" w:rsidRPr="006879FE">
        <w:rPr>
          <w:rFonts w:ascii="Calibri" w:hAnsi="Calibri" w:cs="Calibri"/>
          <w:lang w:val="ca-ES"/>
        </w:rPr>
        <w:t xml:space="preserve"> de la aplicació </w:t>
      </w:r>
      <w:r>
        <w:rPr>
          <w:rFonts w:ascii="Calibri" w:hAnsi="Calibri" w:cs="Calibri"/>
          <w:lang w:val="ca-ES"/>
        </w:rPr>
        <w:t xml:space="preserve">del vostre </w:t>
      </w:r>
      <w:proofErr w:type="spellStart"/>
      <w:r>
        <w:rPr>
          <w:rFonts w:ascii="Calibri" w:hAnsi="Calibri" w:cs="Calibri"/>
          <w:lang w:val="ca-ES"/>
        </w:rPr>
        <w:t>plugin</w:t>
      </w:r>
      <w:proofErr w:type="spellEnd"/>
      <w:r>
        <w:rPr>
          <w:rFonts w:ascii="Calibri" w:hAnsi="Calibri" w:cs="Calibri"/>
          <w:lang w:val="ca-ES"/>
        </w:rPr>
        <w:t xml:space="preserve"> d’àudio creat amb l’eina </w:t>
      </w:r>
      <w:proofErr w:type="spellStart"/>
      <w:r>
        <w:rPr>
          <w:rFonts w:ascii="Calibri" w:hAnsi="Calibri" w:cs="Calibri"/>
          <w:lang w:val="ca-ES"/>
        </w:rPr>
        <w:t>App</w:t>
      </w:r>
      <w:proofErr w:type="spellEnd"/>
      <w:r>
        <w:rPr>
          <w:rFonts w:ascii="Calibri" w:hAnsi="Calibri" w:cs="Calibri"/>
          <w:lang w:val="ca-ES"/>
        </w:rPr>
        <w:t xml:space="preserve"> Designer, que </w:t>
      </w:r>
      <w:r w:rsidR="2A4E96D8" w:rsidRPr="006879FE">
        <w:rPr>
          <w:rFonts w:ascii="Calibri" w:hAnsi="Calibri" w:cs="Calibri"/>
          <w:lang w:val="ca-ES"/>
        </w:rPr>
        <w:t>seria</w:t>
      </w:r>
      <w:r w:rsidR="00853044" w:rsidRPr="006879FE">
        <w:rPr>
          <w:rFonts w:ascii="Calibri" w:hAnsi="Calibri" w:cs="Calibri"/>
          <w:lang w:val="ca-ES"/>
        </w:rPr>
        <w:t xml:space="preserve"> el </w:t>
      </w:r>
      <w:r w:rsidR="4400E94B" w:rsidRPr="006879FE">
        <w:rPr>
          <w:rFonts w:ascii="Calibri" w:hAnsi="Calibri" w:cs="Calibri"/>
          <w:lang w:val="ca-ES"/>
        </w:rPr>
        <w:t>següent</w:t>
      </w:r>
      <w:r w:rsidR="00853044" w:rsidRPr="006879FE">
        <w:rPr>
          <w:rFonts w:ascii="Calibri" w:hAnsi="Calibri" w:cs="Calibri"/>
          <w:lang w:val="ca-ES"/>
        </w:rPr>
        <w:t>:</w:t>
      </w:r>
    </w:p>
    <w:p w14:paraId="12C69F25" w14:textId="574C1D29" w:rsidR="00853044" w:rsidRPr="003B4E43" w:rsidRDefault="515FE54B" w:rsidP="006879FE">
      <w:pPr>
        <w:pStyle w:val="Prrafodelista"/>
        <w:numPr>
          <w:ilvl w:val="0"/>
          <w:numId w:val="11"/>
        </w:numPr>
        <w:spacing w:before="120" w:after="200" w:line="276" w:lineRule="auto"/>
        <w:jc w:val="both"/>
        <w:rPr>
          <w:rFonts w:ascii="Calibri" w:hAnsi="Calibri" w:cs="Calibri"/>
          <w:bCs/>
          <w:lang w:val="ca-ES"/>
        </w:rPr>
      </w:pPr>
      <w:r w:rsidRPr="0014039A">
        <w:rPr>
          <w:rFonts w:ascii="Calibri" w:hAnsi="Calibri" w:cs="Calibri"/>
          <w:lang w:val="ca-ES"/>
        </w:rPr>
        <w:t xml:space="preserve">Crear </w:t>
      </w:r>
      <w:r w:rsidR="0014039A" w:rsidRPr="0014039A">
        <w:rPr>
          <w:rFonts w:ascii="Calibri" w:hAnsi="Calibri" w:cs="Calibri"/>
          <w:lang w:val="ca-ES"/>
        </w:rPr>
        <w:t xml:space="preserve">la </w:t>
      </w:r>
      <w:r w:rsidR="12238DAA" w:rsidRPr="0014039A">
        <w:rPr>
          <w:rFonts w:ascii="Calibri" w:hAnsi="Calibri" w:cs="Calibri"/>
          <w:lang w:val="ca-ES"/>
        </w:rPr>
        <w:t>finestra</w:t>
      </w:r>
      <w:r w:rsidRPr="0014039A">
        <w:rPr>
          <w:rFonts w:ascii="Calibri" w:hAnsi="Calibri" w:cs="Calibri"/>
          <w:lang w:val="ca-ES"/>
        </w:rPr>
        <w:t xml:space="preserve"> base d</w:t>
      </w:r>
      <w:r w:rsidR="53B0324C" w:rsidRPr="0014039A">
        <w:rPr>
          <w:rFonts w:ascii="Calibri" w:hAnsi="Calibri" w:cs="Calibri"/>
          <w:lang w:val="ca-ES"/>
        </w:rPr>
        <w:t xml:space="preserve">e la nostra </w:t>
      </w:r>
      <w:r w:rsidR="20829EF5" w:rsidRPr="0014039A">
        <w:rPr>
          <w:rFonts w:ascii="Calibri" w:hAnsi="Calibri" w:cs="Calibri"/>
          <w:lang w:val="ca-ES"/>
        </w:rPr>
        <w:t>interfície</w:t>
      </w:r>
      <w:r w:rsidR="0014039A" w:rsidRPr="0014039A">
        <w:rPr>
          <w:rFonts w:ascii="Calibri" w:hAnsi="Calibri" w:cs="Calibri"/>
          <w:lang w:val="ca-ES"/>
        </w:rPr>
        <w:t xml:space="preserve"> del </w:t>
      </w:r>
      <w:proofErr w:type="spellStart"/>
      <w:r w:rsidR="0014039A" w:rsidRPr="0014039A">
        <w:rPr>
          <w:rFonts w:ascii="Calibri" w:hAnsi="Calibri" w:cs="Calibri"/>
          <w:lang w:val="ca-ES"/>
        </w:rPr>
        <w:t>plugin</w:t>
      </w:r>
      <w:proofErr w:type="spellEnd"/>
      <w:r w:rsidR="0014039A" w:rsidRPr="0014039A">
        <w:rPr>
          <w:rFonts w:ascii="Calibri" w:hAnsi="Calibri" w:cs="Calibri"/>
          <w:lang w:val="ca-ES"/>
        </w:rPr>
        <w:t xml:space="preserve"> d’àudio</w:t>
      </w:r>
      <w:r w:rsidRPr="0014039A">
        <w:rPr>
          <w:rFonts w:ascii="Calibri" w:hAnsi="Calibri" w:cs="Calibri"/>
          <w:lang w:val="ca-ES"/>
        </w:rPr>
        <w:t xml:space="preserve">. </w:t>
      </w:r>
      <w:r w:rsidRPr="003B4E43">
        <w:rPr>
          <w:rFonts w:ascii="Calibri" w:hAnsi="Calibri" w:cs="Calibri"/>
          <w:bCs/>
          <w:lang w:val="ca-ES"/>
        </w:rPr>
        <w:t xml:space="preserve">En el cas de </w:t>
      </w:r>
      <w:r w:rsidR="39980C65" w:rsidRPr="003B4E43">
        <w:rPr>
          <w:rFonts w:ascii="Calibri" w:hAnsi="Calibri" w:cs="Calibri"/>
          <w:bCs/>
          <w:lang w:val="ca-ES"/>
        </w:rPr>
        <w:t>la nostra</w:t>
      </w:r>
      <w:r w:rsidRPr="003B4E43">
        <w:rPr>
          <w:rFonts w:ascii="Calibri" w:hAnsi="Calibri" w:cs="Calibri"/>
          <w:bCs/>
          <w:lang w:val="ca-ES"/>
        </w:rPr>
        <w:t xml:space="preserve"> aplicació</w:t>
      </w:r>
      <w:r w:rsidR="0014039A" w:rsidRPr="003B4E43">
        <w:rPr>
          <w:rFonts w:ascii="Calibri" w:hAnsi="Calibri" w:cs="Calibri"/>
          <w:bCs/>
          <w:lang w:val="ca-ES"/>
        </w:rPr>
        <w:t>, es</w:t>
      </w:r>
      <w:r w:rsidRPr="003B4E43">
        <w:rPr>
          <w:rFonts w:ascii="Calibri" w:hAnsi="Calibri" w:cs="Calibri"/>
          <w:bCs/>
          <w:lang w:val="ca-ES"/>
        </w:rPr>
        <w:t xml:space="preserve"> </w:t>
      </w:r>
      <w:r w:rsidR="46D164E8" w:rsidRPr="003B4E43">
        <w:rPr>
          <w:rFonts w:ascii="Calibri" w:hAnsi="Calibri" w:cs="Calibri"/>
          <w:bCs/>
          <w:lang w:val="ca-ES"/>
        </w:rPr>
        <w:t>podria</w:t>
      </w:r>
      <w:r w:rsidR="12162E6B" w:rsidRPr="003B4E43">
        <w:rPr>
          <w:rFonts w:ascii="Calibri" w:hAnsi="Calibri" w:cs="Calibri"/>
          <w:bCs/>
          <w:lang w:val="ca-ES"/>
        </w:rPr>
        <w:t xml:space="preserve"> </w:t>
      </w:r>
      <w:r w:rsidR="0014039A" w:rsidRPr="003B4E43">
        <w:rPr>
          <w:rFonts w:ascii="Calibri" w:hAnsi="Calibri" w:cs="Calibri"/>
          <w:bCs/>
          <w:lang w:val="ca-ES"/>
        </w:rPr>
        <w:t xml:space="preserve">afegir </w:t>
      </w:r>
      <w:r w:rsidRPr="003B4E43">
        <w:rPr>
          <w:rFonts w:ascii="Calibri" w:hAnsi="Calibri" w:cs="Calibri"/>
          <w:bCs/>
          <w:lang w:val="ca-ES"/>
        </w:rPr>
        <w:t xml:space="preserve">una </w:t>
      </w:r>
      <w:r w:rsidR="00C10882" w:rsidRPr="003B4E43">
        <w:rPr>
          <w:rFonts w:ascii="Calibri" w:hAnsi="Calibri" w:cs="Calibri"/>
          <w:bCs/>
          <w:lang w:val="ca-ES"/>
        </w:rPr>
        <w:t>imatge</w:t>
      </w:r>
      <w:r w:rsidRPr="003B4E43">
        <w:rPr>
          <w:rFonts w:ascii="Calibri" w:hAnsi="Calibri" w:cs="Calibri"/>
          <w:bCs/>
          <w:lang w:val="ca-ES"/>
        </w:rPr>
        <w:t xml:space="preserve"> de </w:t>
      </w:r>
      <w:r w:rsidR="00C10882" w:rsidRPr="003B4E43">
        <w:rPr>
          <w:rFonts w:ascii="Calibri" w:hAnsi="Calibri" w:cs="Calibri"/>
          <w:bCs/>
          <w:lang w:val="ca-ES"/>
        </w:rPr>
        <w:t>fons</w:t>
      </w:r>
      <w:r w:rsidR="00AA7F3D">
        <w:rPr>
          <w:rFonts w:ascii="Calibri" w:hAnsi="Calibri" w:cs="Calibri"/>
          <w:bCs/>
          <w:lang w:val="ca-ES"/>
        </w:rPr>
        <w:t xml:space="preserve"> </w:t>
      </w:r>
      <w:r w:rsidR="0014039A" w:rsidRPr="003B4E43">
        <w:rPr>
          <w:rFonts w:ascii="Calibri" w:hAnsi="Calibri" w:cs="Calibri"/>
          <w:bCs/>
          <w:lang w:val="ca-ES"/>
        </w:rPr>
        <w:t>equalitzador que donés un cert estil (skin) per aquest tipus d’aplicacions d’àudio</w:t>
      </w:r>
      <w:r w:rsidRPr="003B4E43">
        <w:rPr>
          <w:rFonts w:ascii="Calibri" w:hAnsi="Calibri" w:cs="Calibri"/>
          <w:bCs/>
          <w:lang w:val="ca-ES"/>
        </w:rPr>
        <w:t>.</w:t>
      </w:r>
    </w:p>
    <w:p w14:paraId="761C03F8" w14:textId="2EB0CB35" w:rsidR="00C10882" w:rsidRPr="006879FE" w:rsidRDefault="00C10882" w:rsidP="006879FE">
      <w:pPr>
        <w:pStyle w:val="Prrafodelista"/>
        <w:numPr>
          <w:ilvl w:val="0"/>
          <w:numId w:val="11"/>
        </w:numPr>
        <w:spacing w:before="120" w:after="200"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lastRenderedPageBreak/>
        <w:t xml:space="preserve">Afegir </w:t>
      </w:r>
      <w:r w:rsidR="0014039A">
        <w:rPr>
          <w:rFonts w:ascii="Calibri" w:hAnsi="Calibri" w:cs="Calibri"/>
          <w:lang w:val="ca-ES"/>
        </w:rPr>
        <w:t xml:space="preserve">els diferents </w:t>
      </w:r>
      <w:r w:rsidRPr="006879FE">
        <w:rPr>
          <w:rFonts w:ascii="Calibri" w:hAnsi="Calibri" w:cs="Calibri"/>
          <w:lang w:val="ca-ES"/>
        </w:rPr>
        <w:t>components a la interfície. Podeu canviar el nom dels components per identificar-los de manera més ràpida</w:t>
      </w:r>
      <w:r w:rsidR="0014039A">
        <w:rPr>
          <w:rFonts w:ascii="Calibri" w:hAnsi="Calibri" w:cs="Calibri"/>
          <w:lang w:val="ca-ES"/>
        </w:rPr>
        <w:t xml:space="preserve"> quan editeu les </w:t>
      </w:r>
      <w:proofErr w:type="spellStart"/>
      <w:r w:rsidR="0014039A">
        <w:rPr>
          <w:rFonts w:ascii="Calibri" w:hAnsi="Calibri" w:cs="Calibri"/>
          <w:i/>
          <w:lang w:val="ca-ES"/>
        </w:rPr>
        <w:t>callback</w:t>
      </w:r>
      <w:proofErr w:type="spellEnd"/>
      <w:r w:rsidR="0014039A">
        <w:rPr>
          <w:rFonts w:ascii="Calibri" w:hAnsi="Calibri" w:cs="Calibri"/>
          <w:i/>
          <w:lang w:val="ca-ES"/>
        </w:rPr>
        <w:t xml:space="preserve"> </w:t>
      </w:r>
      <w:proofErr w:type="spellStart"/>
      <w:r w:rsidR="0014039A">
        <w:rPr>
          <w:rFonts w:ascii="Calibri" w:hAnsi="Calibri" w:cs="Calibri"/>
          <w:i/>
          <w:lang w:val="ca-ES"/>
        </w:rPr>
        <w:t>function</w:t>
      </w:r>
      <w:proofErr w:type="spellEnd"/>
      <w:r w:rsidR="0014039A">
        <w:rPr>
          <w:rFonts w:ascii="Calibri" w:hAnsi="Calibri" w:cs="Calibri"/>
          <w:lang w:val="ca-ES"/>
        </w:rPr>
        <w:t xml:space="preserve"> de l’aplicació</w:t>
      </w:r>
      <w:r w:rsidRPr="006879FE">
        <w:rPr>
          <w:rFonts w:ascii="Calibri" w:hAnsi="Calibri" w:cs="Calibri"/>
          <w:lang w:val="ca-ES"/>
        </w:rPr>
        <w:t>..</w:t>
      </w:r>
    </w:p>
    <w:p w14:paraId="22684B3A" w14:textId="44CAD85A" w:rsidR="0014039A" w:rsidRDefault="00C10882" w:rsidP="0014039A">
      <w:pPr>
        <w:pStyle w:val="Prrafodelista"/>
        <w:numPr>
          <w:ilvl w:val="0"/>
          <w:numId w:val="11"/>
        </w:numPr>
        <w:spacing w:before="120" w:after="200"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t xml:space="preserve">Afegir una funció </w:t>
      </w:r>
      <w:proofErr w:type="spellStart"/>
      <w:r w:rsidRPr="00126562">
        <w:rPr>
          <w:rFonts w:ascii="Calibri" w:hAnsi="Calibri" w:cs="Calibri"/>
          <w:i/>
          <w:lang w:val="ca-ES"/>
        </w:rPr>
        <w:t>callback</w:t>
      </w:r>
      <w:proofErr w:type="spellEnd"/>
      <w:r w:rsidRPr="006879FE">
        <w:rPr>
          <w:rFonts w:ascii="Calibri" w:hAnsi="Calibri" w:cs="Calibri"/>
          <w:lang w:val="ca-ES"/>
        </w:rPr>
        <w:t xml:space="preserve"> per a cada component de la nostra interfície dins del codi del </w:t>
      </w:r>
      <w:proofErr w:type="spellStart"/>
      <w:r w:rsidRPr="006879FE">
        <w:rPr>
          <w:rFonts w:ascii="Calibri" w:hAnsi="Calibri" w:cs="Calibri"/>
          <w:lang w:val="ca-ES"/>
        </w:rPr>
        <w:t>Code</w:t>
      </w:r>
      <w:proofErr w:type="spellEnd"/>
      <w:r w:rsidRPr="006879FE">
        <w:rPr>
          <w:rFonts w:ascii="Calibri" w:hAnsi="Calibri" w:cs="Calibri"/>
          <w:lang w:val="ca-ES"/>
        </w:rPr>
        <w:t xml:space="preserve"> Editor que s'executarà cada cop que interactuem amb aquest component.</w:t>
      </w:r>
    </w:p>
    <w:p w14:paraId="34DAC252" w14:textId="51430C1F" w:rsidR="0014039A" w:rsidRPr="00126562" w:rsidRDefault="0014039A" w:rsidP="00126562">
      <w:pPr>
        <w:spacing w:before="120" w:after="200" w:line="276" w:lineRule="auto"/>
        <w:jc w:val="both"/>
        <w:rPr>
          <w:rFonts w:ascii="Calibri" w:hAnsi="Calibri" w:cs="Calibri"/>
          <w:lang w:val="ca-ES"/>
        </w:rPr>
      </w:pPr>
      <w:r>
        <w:rPr>
          <w:rFonts w:ascii="Calibri" w:hAnsi="Calibri" w:cs="Calibri"/>
          <w:lang w:val="ca-ES"/>
        </w:rPr>
        <w:t xml:space="preserve">En l’apartat següent se us explica amb més detall com portar a la pràctica aquest </w:t>
      </w:r>
      <w:proofErr w:type="spellStart"/>
      <w:r>
        <w:rPr>
          <w:rFonts w:ascii="Calibri" w:hAnsi="Calibri" w:cs="Calibri"/>
          <w:lang w:val="ca-ES"/>
        </w:rPr>
        <w:t>workflow</w:t>
      </w:r>
      <w:proofErr w:type="spellEnd"/>
      <w:r>
        <w:rPr>
          <w:rFonts w:ascii="Calibri" w:hAnsi="Calibri" w:cs="Calibri"/>
          <w:lang w:val="ca-ES"/>
        </w:rPr>
        <w:t xml:space="preserve"> genèric pel cas pràctic del nostre </w:t>
      </w:r>
      <w:proofErr w:type="spellStart"/>
      <w:r>
        <w:rPr>
          <w:rFonts w:ascii="Calibri" w:hAnsi="Calibri" w:cs="Calibri"/>
          <w:lang w:val="ca-ES"/>
        </w:rPr>
        <w:t>plugin</w:t>
      </w:r>
      <w:proofErr w:type="spellEnd"/>
      <w:r>
        <w:rPr>
          <w:rFonts w:ascii="Calibri" w:hAnsi="Calibri" w:cs="Calibri"/>
          <w:lang w:val="ca-ES"/>
        </w:rPr>
        <w:t xml:space="preserve"> d’àudio.</w:t>
      </w:r>
    </w:p>
    <w:p w14:paraId="7B087F67" w14:textId="6BF2679C" w:rsidR="00900135" w:rsidRDefault="00900135" w:rsidP="006879FE">
      <w:pPr>
        <w:spacing w:before="120" w:after="200" w:line="276" w:lineRule="auto"/>
        <w:jc w:val="both"/>
        <w:rPr>
          <w:rFonts w:cs="Arial"/>
          <w:sz w:val="22"/>
        </w:rPr>
      </w:pPr>
      <w:r w:rsidRPr="000F3918">
        <w:rPr>
          <w:rFonts w:cs="Arial"/>
          <w:sz w:val="22"/>
          <w:lang w:val="ca-ES"/>
        </w:rPr>
        <w:t xml:space="preserve">En el següent vídeo podreu veure un petit </w:t>
      </w:r>
      <w:proofErr w:type="spellStart"/>
      <w:r w:rsidRPr="000F3918">
        <w:rPr>
          <w:rFonts w:cs="Arial"/>
          <w:sz w:val="22"/>
          <w:lang w:val="ca-ES"/>
        </w:rPr>
        <w:t>tutorial</w:t>
      </w:r>
      <w:proofErr w:type="spellEnd"/>
      <w:r w:rsidRPr="000F3918">
        <w:rPr>
          <w:rFonts w:cs="Arial"/>
          <w:sz w:val="22"/>
          <w:lang w:val="ca-ES"/>
        </w:rPr>
        <w:t xml:space="preserve"> de funcionament de </w:t>
      </w:r>
      <w:proofErr w:type="spellStart"/>
      <w:r w:rsidRPr="000F3918">
        <w:rPr>
          <w:rFonts w:cs="Arial"/>
          <w:sz w:val="22"/>
          <w:lang w:val="ca-ES"/>
        </w:rPr>
        <w:t>l’App</w:t>
      </w:r>
      <w:proofErr w:type="spellEnd"/>
      <w:r w:rsidRPr="000F3918">
        <w:rPr>
          <w:rFonts w:cs="Arial"/>
          <w:sz w:val="22"/>
          <w:lang w:val="ca-ES"/>
        </w:rPr>
        <w:t xml:space="preserve"> Designer, com a material complementari a aquesta memòria</w:t>
      </w:r>
      <w:r>
        <w:rPr>
          <w:rFonts w:cs="Arial"/>
          <w:sz w:val="22"/>
        </w:rPr>
        <w:t>:</w:t>
      </w:r>
      <w:r w:rsidRPr="00126562">
        <w:rPr>
          <w:rFonts w:cs="Arial"/>
          <w:sz w:val="22"/>
        </w:rPr>
        <w:t xml:space="preserve"> </w:t>
      </w:r>
    </w:p>
    <w:p w14:paraId="4D7DAD74" w14:textId="64437F5F" w:rsidR="000F3918" w:rsidRPr="00126562" w:rsidRDefault="005A1966" w:rsidP="000F3918">
      <w:pPr>
        <w:spacing w:before="120" w:after="200" w:line="276" w:lineRule="auto"/>
        <w:jc w:val="center"/>
        <w:rPr>
          <w:rFonts w:cs="Arial"/>
          <w:sz w:val="22"/>
        </w:rPr>
      </w:pPr>
      <w:hyperlink r:id="rId30" w:history="1">
        <w:proofErr w:type="gramStart"/>
        <w:r w:rsidR="000F3918" w:rsidRPr="00153AE9">
          <w:rPr>
            <w:rStyle w:val="Hipervnculo"/>
            <w:rFonts w:cs="Arial"/>
            <w:sz w:val="22"/>
          </w:rPr>
          <w:t>Link</w:t>
        </w:r>
        <w:proofErr w:type="gramEnd"/>
        <w:r w:rsidR="000F3918" w:rsidRPr="00153AE9">
          <w:rPr>
            <w:rStyle w:val="Hipervnculo"/>
            <w:rFonts w:cs="Arial"/>
            <w:sz w:val="22"/>
          </w:rPr>
          <w:t xml:space="preserve"> al vídeo sobre App </w:t>
        </w:r>
        <w:proofErr w:type="spellStart"/>
        <w:r w:rsidR="000F3918" w:rsidRPr="00153AE9">
          <w:rPr>
            <w:rStyle w:val="Hipervnculo"/>
            <w:rFonts w:cs="Arial"/>
            <w:sz w:val="22"/>
          </w:rPr>
          <w:t>Designer</w:t>
        </w:r>
        <w:proofErr w:type="spellEnd"/>
      </w:hyperlink>
    </w:p>
    <w:p w14:paraId="2DD07D39" w14:textId="6D44F0AC" w:rsidR="75E71239" w:rsidRPr="006879FE" w:rsidRDefault="006879FE" w:rsidP="006879FE">
      <w:pPr>
        <w:rPr>
          <w:rFonts w:ascii="Calibri" w:eastAsia="Calibri" w:hAnsi="Calibri" w:cs="Calibri"/>
          <w:b/>
          <w:bCs/>
          <w:lang w:val="ca-ES"/>
        </w:rPr>
      </w:pPr>
      <w:r>
        <w:rPr>
          <w:rFonts w:ascii="Calibri" w:eastAsia="Calibri" w:hAnsi="Calibri" w:cs="Calibri"/>
          <w:b/>
          <w:bCs/>
          <w:lang w:val="ca-ES"/>
        </w:rPr>
        <w:br w:type="page"/>
      </w:r>
    </w:p>
    <w:p w14:paraId="1EF68C83" w14:textId="7430E89A" w:rsidR="00583E4E" w:rsidRPr="006879FE" w:rsidRDefault="7F88213B" w:rsidP="006879FE">
      <w:pPr>
        <w:pStyle w:val="Ttulo1"/>
        <w:numPr>
          <w:ilvl w:val="0"/>
          <w:numId w:val="11"/>
        </w:numPr>
        <w:spacing w:line="276" w:lineRule="auto"/>
        <w:jc w:val="both"/>
        <w:rPr>
          <w:rFonts w:ascii="Calibri" w:eastAsiaTheme="minorEastAsia" w:hAnsi="Calibri" w:cs="Calibri"/>
          <w:lang w:val="ca-ES"/>
        </w:rPr>
      </w:pPr>
      <w:bookmarkStart w:id="3" w:name="_Toc91671651"/>
      <w:r w:rsidRPr="006879FE">
        <w:rPr>
          <w:rFonts w:ascii="Calibri" w:hAnsi="Calibri" w:cs="Calibri"/>
          <w:lang w:val="ca-ES"/>
        </w:rPr>
        <w:lastRenderedPageBreak/>
        <w:t>FASE II</w:t>
      </w:r>
      <w:bookmarkEnd w:id="3"/>
    </w:p>
    <w:p w14:paraId="2F9AD5EC" w14:textId="620D7D4C" w:rsidR="0018779C" w:rsidRPr="006879FE" w:rsidRDefault="0018779C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62D68CC4" w14:textId="7434C296" w:rsidR="00CE1063" w:rsidRPr="006879FE" w:rsidRDefault="00CE1063" w:rsidP="006879FE">
      <w:p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t xml:space="preserve">La Fase II consisteix en la realització d’una interfície gràfica per controlar els efectes </w:t>
      </w:r>
      <w:r w:rsidR="00304228">
        <w:rPr>
          <w:rFonts w:ascii="Calibri" w:hAnsi="Calibri" w:cs="Calibri"/>
          <w:lang w:val="ca-ES"/>
        </w:rPr>
        <w:t xml:space="preserve">d’àudio </w:t>
      </w:r>
      <w:r w:rsidRPr="006879FE">
        <w:rPr>
          <w:rFonts w:ascii="Calibri" w:hAnsi="Calibri" w:cs="Calibri"/>
          <w:lang w:val="ca-ES"/>
        </w:rPr>
        <w:t>en temps real</w:t>
      </w:r>
      <w:r w:rsidR="00304228">
        <w:rPr>
          <w:rFonts w:ascii="Calibri" w:hAnsi="Calibri" w:cs="Calibri"/>
          <w:lang w:val="ca-ES"/>
        </w:rPr>
        <w:t xml:space="preserve"> del nostre </w:t>
      </w:r>
      <w:proofErr w:type="spellStart"/>
      <w:r w:rsidR="00304228">
        <w:rPr>
          <w:rFonts w:ascii="Calibri" w:hAnsi="Calibri" w:cs="Calibri"/>
          <w:lang w:val="ca-ES"/>
        </w:rPr>
        <w:t>Plugin</w:t>
      </w:r>
      <w:proofErr w:type="spellEnd"/>
      <w:r w:rsidRPr="006879FE">
        <w:rPr>
          <w:rFonts w:ascii="Calibri" w:hAnsi="Calibri" w:cs="Calibri"/>
          <w:lang w:val="ca-ES"/>
        </w:rPr>
        <w:t xml:space="preserve">: </w:t>
      </w:r>
      <w:r w:rsidR="00304228" w:rsidRPr="006879FE">
        <w:rPr>
          <w:rFonts w:ascii="Calibri" w:hAnsi="Calibri" w:cs="Calibri"/>
          <w:lang w:val="ca-ES"/>
        </w:rPr>
        <w:t>equalitza</w:t>
      </w:r>
      <w:r w:rsidR="00304228">
        <w:rPr>
          <w:rFonts w:ascii="Calibri" w:hAnsi="Calibri" w:cs="Calibri"/>
          <w:lang w:val="ca-ES"/>
        </w:rPr>
        <w:t>dor de tres bandes</w:t>
      </w:r>
      <w:r w:rsidRPr="006879FE">
        <w:rPr>
          <w:rFonts w:ascii="Calibri" w:hAnsi="Calibri" w:cs="Calibri"/>
          <w:lang w:val="ca-ES"/>
        </w:rPr>
        <w:t xml:space="preserve">, </w:t>
      </w:r>
      <w:r w:rsidR="00965614" w:rsidRPr="006879FE">
        <w:rPr>
          <w:rFonts w:ascii="Calibri" w:hAnsi="Calibri" w:cs="Calibri"/>
          <w:lang w:val="ca-ES"/>
        </w:rPr>
        <w:t>eco</w:t>
      </w:r>
      <w:r w:rsidRPr="006879FE">
        <w:rPr>
          <w:rFonts w:ascii="Calibri" w:hAnsi="Calibri" w:cs="Calibri"/>
          <w:lang w:val="ca-ES"/>
        </w:rPr>
        <w:t xml:space="preserve"> i reverberació, ja implementats </w:t>
      </w:r>
      <w:r w:rsidR="00304228">
        <w:rPr>
          <w:rFonts w:ascii="Calibri" w:hAnsi="Calibri" w:cs="Calibri"/>
          <w:lang w:val="ca-ES"/>
        </w:rPr>
        <w:t xml:space="preserve">i testejats </w:t>
      </w:r>
      <w:r w:rsidRPr="006879FE">
        <w:rPr>
          <w:rFonts w:ascii="Calibri" w:hAnsi="Calibri" w:cs="Calibri"/>
          <w:lang w:val="ca-ES"/>
        </w:rPr>
        <w:t xml:space="preserve">a la fase I. </w:t>
      </w:r>
    </w:p>
    <w:p w14:paraId="2869A280" w14:textId="778BCF61" w:rsidR="00CE1063" w:rsidRPr="006879FE" w:rsidRDefault="00CE1063" w:rsidP="006879FE">
      <w:pPr>
        <w:spacing w:line="276" w:lineRule="auto"/>
        <w:ind w:firstLine="708"/>
        <w:jc w:val="both"/>
        <w:rPr>
          <w:rFonts w:ascii="Calibri" w:hAnsi="Calibri" w:cs="Calibri"/>
          <w:lang w:val="ca-ES"/>
        </w:rPr>
      </w:pPr>
    </w:p>
    <w:p w14:paraId="100F9BB2" w14:textId="52A94AF8" w:rsidR="00FA3A84" w:rsidRPr="006879FE" w:rsidRDefault="00965614" w:rsidP="006879FE">
      <w:p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t xml:space="preserve">Per poder realitzar el </w:t>
      </w:r>
      <w:r w:rsidR="00304228">
        <w:rPr>
          <w:rFonts w:ascii="Calibri" w:hAnsi="Calibri" w:cs="Calibri"/>
          <w:lang w:val="ca-ES"/>
        </w:rPr>
        <w:t xml:space="preserve">funcionament dels efectes a </w:t>
      </w:r>
      <w:r w:rsidRPr="006879FE">
        <w:rPr>
          <w:rFonts w:ascii="Calibri" w:hAnsi="Calibri" w:cs="Calibri"/>
          <w:lang w:val="ca-ES"/>
        </w:rPr>
        <w:t xml:space="preserve">temps real, </w:t>
      </w:r>
      <w:r w:rsidR="00304228">
        <w:rPr>
          <w:rFonts w:ascii="Calibri" w:hAnsi="Calibri" w:cs="Calibri"/>
          <w:lang w:val="ca-ES"/>
        </w:rPr>
        <w:t>serà necessari que useu</w:t>
      </w:r>
      <w:r w:rsidRPr="006879FE">
        <w:rPr>
          <w:rFonts w:ascii="Calibri" w:hAnsi="Calibri" w:cs="Calibri"/>
          <w:lang w:val="ca-ES"/>
        </w:rPr>
        <w:t xml:space="preserve"> </w:t>
      </w:r>
      <w:r w:rsidR="00304228">
        <w:rPr>
          <w:rFonts w:ascii="Calibri" w:hAnsi="Calibri" w:cs="Calibri"/>
          <w:lang w:val="ca-ES"/>
        </w:rPr>
        <w:t xml:space="preserve">un micròfon i </w:t>
      </w:r>
      <w:r w:rsidRPr="006879FE">
        <w:rPr>
          <w:rFonts w:ascii="Calibri" w:hAnsi="Calibri" w:cs="Calibri"/>
          <w:lang w:val="ca-ES"/>
        </w:rPr>
        <w:t xml:space="preserve">uns auriculars per </w:t>
      </w:r>
      <w:r w:rsidR="00304228">
        <w:rPr>
          <w:rFonts w:ascii="Calibri" w:hAnsi="Calibri" w:cs="Calibri"/>
          <w:lang w:val="ca-ES"/>
        </w:rPr>
        <w:t>tal d’</w:t>
      </w:r>
      <w:r w:rsidRPr="006879FE">
        <w:rPr>
          <w:rFonts w:ascii="Calibri" w:hAnsi="Calibri" w:cs="Calibri"/>
          <w:lang w:val="ca-ES"/>
        </w:rPr>
        <w:t>evitar que</w:t>
      </w:r>
      <w:r w:rsidR="00304228">
        <w:rPr>
          <w:rFonts w:ascii="Calibri" w:hAnsi="Calibri" w:cs="Calibri"/>
          <w:lang w:val="ca-ES"/>
        </w:rPr>
        <w:t xml:space="preserve"> l’àudio que prové del micròfon processat es realimenti a través de l’escolta del mateix senyal</w:t>
      </w:r>
      <w:r w:rsidR="00FA3A84" w:rsidRPr="006879FE">
        <w:rPr>
          <w:rFonts w:ascii="Calibri" w:hAnsi="Calibri" w:cs="Calibri"/>
          <w:lang w:val="ca-ES"/>
        </w:rPr>
        <w:t>.</w:t>
      </w:r>
      <w:r w:rsidR="00304228">
        <w:rPr>
          <w:rFonts w:ascii="Calibri" w:hAnsi="Calibri" w:cs="Calibri"/>
          <w:lang w:val="ca-ES"/>
        </w:rPr>
        <w:t xml:space="preserve"> Si no ho feu així, el més probable és que l’àudio acabi saturant degut a aquest efecte de realimentació positiva</w:t>
      </w:r>
      <w:r w:rsidR="00F14857">
        <w:rPr>
          <w:rFonts w:ascii="Calibri" w:hAnsi="Calibri" w:cs="Calibri"/>
          <w:lang w:val="ca-ES"/>
        </w:rPr>
        <w:t>, que és un efecte bastant desagradable i molest.</w:t>
      </w:r>
    </w:p>
    <w:p w14:paraId="19CB0D2C" w14:textId="77777777" w:rsidR="00FA3A84" w:rsidRPr="006879FE" w:rsidRDefault="00FA3A84" w:rsidP="006879FE">
      <w:pPr>
        <w:spacing w:line="276" w:lineRule="auto"/>
        <w:ind w:firstLine="708"/>
        <w:jc w:val="both"/>
        <w:rPr>
          <w:rFonts w:ascii="Calibri" w:hAnsi="Calibri" w:cs="Calibri"/>
          <w:lang w:val="ca-ES"/>
        </w:rPr>
      </w:pPr>
    </w:p>
    <w:p w14:paraId="499FB5FF" w14:textId="10F4F01F" w:rsidR="00CE1063" w:rsidRPr="00760E6C" w:rsidRDefault="00FA3A84" w:rsidP="007C3B0D">
      <w:pPr>
        <w:autoSpaceDE w:val="0"/>
        <w:autoSpaceDN w:val="0"/>
        <w:adjustRightInd w:val="0"/>
        <w:jc w:val="both"/>
        <w:rPr>
          <w:rFonts w:ascii="Consolas" w:hAnsi="Consolas" w:cs="Consolas"/>
          <w:color w:val="000000"/>
          <w:sz w:val="21"/>
          <w:szCs w:val="21"/>
        </w:rPr>
      </w:pPr>
      <w:proofErr w:type="spellStart"/>
      <w:r w:rsidRPr="006879FE">
        <w:rPr>
          <w:rFonts w:ascii="Calibri" w:hAnsi="Calibri" w:cs="Calibri"/>
          <w:lang w:val="ca-ES"/>
        </w:rPr>
        <w:t>Matlab</w:t>
      </w:r>
      <w:proofErr w:type="spellEnd"/>
      <w:r w:rsidRPr="006879FE">
        <w:rPr>
          <w:rFonts w:ascii="Calibri" w:hAnsi="Calibri" w:cs="Calibri"/>
          <w:lang w:val="ca-ES"/>
        </w:rPr>
        <w:t xml:space="preserve"> disposa d’una llibreria nativa </w:t>
      </w:r>
      <w:r w:rsidR="00C10882" w:rsidRPr="006879FE">
        <w:rPr>
          <w:rFonts w:ascii="Calibri" w:hAnsi="Calibri" w:cs="Calibri"/>
          <w:lang w:val="ca-ES"/>
        </w:rPr>
        <w:t>(</w:t>
      </w:r>
      <w:r w:rsidR="003278B7">
        <w:rPr>
          <w:rFonts w:ascii="Calibri" w:hAnsi="Calibri" w:cs="Calibri"/>
          <w:lang w:val="ca-ES"/>
        </w:rPr>
        <w:t xml:space="preserve">funcions </w:t>
      </w:r>
      <w:proofErr w:type="spellStart"/>
      <w:r w:rsidR="00C10882" w:rsidRPr="006879FE">
        <w:rPr>
          <w:rFonts w:ascii="Calibri" w:hAnsi="Calibri" w:cs="Calibri"/>
          <w:lang w:val="ca-ES"/>
        </w:rPr>
        <w:t>audioDeviceReader</w:t>
      </w:r>
      <w:proofErr w:type="spellEnd"/>
      <w:r w:rsidR="003278B7">
        <w:rPr>
          <w:rFonts w:ascii="Calibri" w:hAnsi="Calibri" w:cs="Calibri"/>
          <w:lang w:val="ca-ES"/>
        </w:rPr>
        <w:t xml:space="preserve"> i </w:t>
      </w:r>
      <w:proofErr w:type="spellStart"/>
      <w:r w:rsidR="003278B7" w:rsidRPr="00E70C88">
        <w:rPr>
          <w:rFonts w:asciiTheme="minorHAnsi" w:hAnsiTheme="minorHAnsi" w:cstheme="minorHAnsi"/>
          <w:szCs w:val="21"/>
        </w:rPr>
        <w:t>audioDeviceWriter</w:t>
      </w:r>
      <w:proofErr w:type="spellEnd"/>
      <w:r w:rsidR="00C10882" w:rsidRPr="006879FE">
        <w:rPr>
          <w:rFonts w:ascii="Calibri" w:hAnsi="Calibri" w:cs="Calibri"/>
          <w:lang w:val="ca-ES"/>
        </w:rPr>
        <w:t xml:space="preserve">) </w:t>
      </w:r>
      <w:r w:rsidRPr="006879FE">
        <w:rPr>
          <w:rFonts w:ascii="Calibri" w:hAnsi="Calibri" w:cs="Calibri"/>
          <w:lang w:val="ca-ES"/>
        </w:rPr>
        <w:t>que permet utilitzar la targeta de so d</w:t>
      </w:r>
      <w:r w:rsidR="00C10882" w:rsidRPr="006879FE">
        <w:rPr>
          <w:rFonts w:ascii="Calibri" w:hAnsi="Calibri" w:cs="Calibri"/>
          <w:lang w:val="ca-ES"/>
        </w:rPr>
        <w:t>e</w:t>
      </w:r>
      <w:r w:rsidRPr="006879FE">
        <w:rPr>
          <w:rFonts w:ascii="Calibri" w:hAnsi="Calibri" w:cs="Calibri"/>
          <w:lang w:val="ca-ES"/>
        </w:rPr>
        <w:t xml:space="preserve"> </w:t>
      </w:r>
      <w:r w:rsidR="00C10882" w:rsidRPr="006879FE">
        <w:rPr>
          <w:rFonts w:ascii="Calibri" w:hAnsi="Calibri" w:cs="Calibri"/>
          <w:lang w:val="ca-ES"/>
        </w:rPr>
        <w:t>l’</w:t>
      </w:r>
      <w:r w:rsidRPr="006879FE">
        <w:rPr>
          <w:rFonts w:ascii="Calibri" w:hAnsi="Calibri" w:cs="Calibri"/>
          <w:lang w:val="ca-ES"/>
        </w:rPr>
        <w:t>ordenador</w:t>
      </w:r>
      <w:r w:rsidR="00C10882" w:rsidRPr="006879FE">
        <w:rPr>
          <w:rFonts w:ascii="Calibri" w:hAnsi="Calibri" w:cs="Calibri"/>
          <w:lang w:val="ca-ES"/>
        </w:rPr>
        <w:t xml:space="preserve"> per poder processar l’àudio</w:t>
      </w:r>
      <w:r w:rsidR="003278B7">
        <w:rPr>
          <w:rFonts w:ascii="Calibri" w:hAnsi="Calibri" w:cs="Calibri"/>
          <w:lang w:val="ca-ES"/>
        </w:rPr>
        <w:t xml:space="preserve"> a temps real (llegir trames del </w:t>
      </w:r>
      <w:proofErr w:type="spellStart"/>
      <w:r w:rsidR="003278B7">
        <w:rPr>
          <w:rFonts w:ascii="Calibri" w:hAnsi="Calibri" w:cs="Calibri"/>
          <w:lang w:val="ca-ES"/>
        </w:rPr>
        <w:t>conversor</w:t>
      </w:r>
      <w:proofErr w:type="spellEnd"/>
      <w:r w:rsidR="003278B7">
        <w:rPr>
          <w:rFonts w:ascii="Calibri" w:hAnsi="Calibri" w:cs="Calibri"/>
          <w:lang w:val="ca-ES"/>
        </w:rPr>
        <w:t xml:space="preserve"> A/D que connecta amb el micròfon del PC i escriure trames cap al </w:t>
      </w:r>
      <w:proofErr w:type="spellStart"/>
      <w:r w:rsidR="003278B7">
        <w:rPr>
          <w:rFonts w:ascii="Calibri" w:hAnsi="Calibri" w:cs="Calibri"/>
          <w:lang w:val="ca-ES"/>
        </w:rPr>
        <w:t>conversor</w:t>
      </w:r>
      <w:proofErr w:type="spellEnd"/>
      <w:r w:rsidR="003278B7">
        <w:rPr>
          <w:rFonts w:ascii="Calibri" w:hAnsi="Calibri" w:cs="Calibri"/>
          <w:lang w:val="ca-ES"/>
        </w:rPr>
        <w:t xml:space="preserve"> D/A que connecta amb el dispositiu de sortida – auriculars connectats al PC en el nostre cas)</w:t>
      </w:r>
      <w:r w:rsidR="00C10882" w:rsidRPr="006879FE">
        <w:rPr>
          <w:rFonts w:ascii="Calibri" w:hAnsi="Calibri" w:cs="Calibri"/>
          <w:lang w:val="ca-ES"/>
        </w:rPr>
        <w:t>. Degut als alts recursos que necessita el software per realitzar el processament gràfic</w:t>
      </w:r>
      <w:r w:rsidR="003278B7">
        <w:rPr>
          <w:rFonts w:ascii="Calibri" w:hAnsi="Calibri" w:cs="Calibri"/>
          <w:lang w:val="ca-ES"/>
        </w:rPr>
        <w:t>, es treballarà en dos modes de forma separada</w:t>
      </w:r>
      <w:r w:rsidR="005A55DC" w:rsidRPr="00153AE9">
        <w:rPr>
          <w:rFonts w:ascii="Calibri" w:hAnsi="Calibri" w:cs="Calibri"/>
          <w:lang w:val="ca-ES"/>
        </w:rPr>
        <w:t xml:space="preserve">, fent ús d’un </w:t>
      </w:r>
      <w:proofErr w:type="spellStart"/>
      <w:r w:rsidR="005A55DC" w:rsidRPr="00153AE9">
        <w:rPr>
          <w:rFonts w:ascii="Calibri" w:hAnsi="Calibri" w:cs="Calibri"/>
          <w:lang w:val="ca-ES"/>
        </w:rPr>
        <w:t>switch</w:t>
      </w:r>
      <w:proofErr w:type="spellEnd"/>
      <w:r w:rsidR="005A55DC" w:rsidRPr="00153AE9">
        <w:rPr>
          <w:rFonts w:ascii="Calibri" w:hAnsi="Calibri" w:cs="Calibri"/>
          <w:lang w:val="ca-ES"/>
        </w:rPr>
        <w:t xml:space="preserve"> anomenat “</w:t>
      </w:r>
      <w:proofErr w:type="spellStart"/>
      <w:r w:rsidR="005A55DC" w:rsidRPr="00153AE9">
        <w:rPr>
          <w:rFonts w:ascii="Calibri" w:hAnsi="Calibri" w:cs="Calibri"/>
          <w:lang w:val="ca-ES"/>
        </w:rPr>
        <w:t>onoff</w:t>
      </w:r>
      <w:proofErr w:type="spellEnd"/>
      <w:r w:rsidR="005A55DC" w:rsidRPr="00153AE9">
        <w:rPr>
          <w:rFonts w:ascii="Calibri" w:hAnsi="Calibri" w:cs="Calibri"/>
          <w:lang w:val="ca-ES"/>
        </w:rPr>
        <w:t>”</w:t>
      </w:r>
      <w:r w:rsidR="00C10882" w:rsidRPr="00153AE9">
        <w:rPr>
          <w:rFonts w:ascii="Calibri" w:hAnsi="Calibri" w:cs="Calibri"/>
          <w:lang w:val="ca-ES"/>
        </w:rPr>
        <w:t>.</w:t>
      </w:r>
      <w:r w:rsidRPr="006879FE">
        <w:rPr>
          <w:rFonts w:ascii="Calibri" w:hAnsi="Calibri" w:cs="Calibri"/>
          <w:lang w:val="ca-ES"/>
        </w:rPr>
        <w:t xml:space="preserve"> </w:t>
      </w:r>
      <w:r w:rsidR="003278B7">
        <w:rPr>
          <w:rFonts w:ascii="Calibri" w:hAnsi="Calibri" w:cs="Calibri"/>
          <w:lang w:val="ca-ES"/>
        </w:rPr>
        <w:t>Per tant, p</w:t>
      </w:r>
      <w:r w:rsidR="00C10882" w:rsidRPr="006879FE">
        <w:rPr>
          <w:rFonts w:ascii="Calibri" w:hAnsi="Calibri" w:cs="Calibri"/>
          <w:lang w:val="ca-ES"/>
        </w:rPr>
        <w:t>er evitar</w:t>
      </w:r>
      <w:r w:rsidR="003278B7">
        <w:rPr>
          <w:rFonts w:ascii="Calibri" w:hAnsi="Calibri" w:cs="Calibri"/>
          <w:lang w:val="ca-ES"/>
        </w:rPr>
        <w:t xml:space="preserve"> saturar de càlculs la CPU</w:t>
      </w:r>
      <w:r w:rsidR="007C3B0D">
        <w:rPr>
          <w:rFonts w:ascii="Calibri" w:hAnsi="Calibri" w:cs="Calibri"/>
          <w:lang w:val="ca-ES"/>
        </w:rPr>
        <w:t xml:space="preserve"> </w:t>
      </w:r>
      <w:r w:rsidR="003278B7">
        <w:rPr>
          <w:rFonts w:ascii="Calibri" w:hAnsi="Calibri" w:cs="Calibri"/>
          <w:lang w:val="ca-ES"/>
        </w:rPr>
        <w:t>de</w:t>
      </w:r>
      <w:r w:rsidR="00C10882" w:rsidRPr="006879FE">
        <w:rPr>
          <w:rFonts w:ascii="Calibri" w:hAnsi="Calibri" w:cs="Calibri"/>
          <w:lang w:val="ca-ES"/>
        </w:rPr>
        <w:t xml:space="preserve"> l’ordinador, el funcionament que ha de realitzar la aplicació </w:t>
      </w:r>
      <w:r w:rsidR="003278B7">
        <w:rPr>
          <w:rFonts w:ascii="Calibri" w:hAnsi="Calibri" w:cs="Calibri"/>
          <w:lang w:val="ca-ES"/>
        </w:rPr>
        <w:t>é</w:t>
      </w:r>
      <w:r w:rsidR="003278B7" w:rsidRPr="006879FE">
        <w:rPr>
          <w:rFonts w:ascii="Calibri" w:hAnsi="Calibri" w:cs="Calibri"/>
          <w:lang w:val="ca-ES"/>
        </w:rPr>
        <w:t xml:space="preserve">s </w:t>
      </w:r>
      <w:r w:rsidR="00C10882" w:rsidRPr="006879FE">
        <w:rPr>
          <w:rFonts w:ascii="Calibri" w:hAnsi="Calibri" w:cs="Calibri"/>
          <w:lang w:val="ca-ES"/>
        </w:rPr>
        <w:t xml:space="preserve">el següent: </w:t>
      </w:r>
      <w:r w:rsidRPr="006879FE">
        <w:rPr>
          <w:rFonts w:ascii="Calibri" w:hAnsi="Calibri" w:cs="Calibri"/>
          <w:lang w:val="ca-ES"/>
        </w:rPr>
        <w:t xml:space="preserve">   </w:t>
      </w:r>
    </w:p>
    <w:p w14:paraId="014C2872" w14:textId="77777777" w:rsidR="00C10882" w:rsidRPr="00760E6C" w:rsidRDefault="00C10882" w:rsidP="006879FE">
      <w:pPr>
        <w:spacing w:line="276" w:lineRule="auto"/>
        <w:jc w:val="both"/>
        <w:rPr>
          <w:rFonts w:ascii="Calibri" w:hAnsi="Calibri" w:cs="Calibri"/>
        </w:rPr>
      </w:pPr>
    </w:p>
    <w:p w14:paraId="119B56C2" w14:textId="4BD02326" w:rsidR="00C10882" w:rsidRPr="006879FE" w:rsidRDefault="009F50AC" w:rsidP="006879FE">
      <w:pPr>
        <w:pStyle w:val="Prrafodelista"/>
        <w:numPr>
          <w:ilvl w:val="0"/>
          <w:numId w:val="12"/>
        </w:num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t>Nom</w:t>
      </w:r>
      <w:r w:rsidR="003278B7">
        <w:rPr>
          <w:rFonts w:ascii="Calibri" w:hAnsi="Calibri" w:cs="Calibri"/>
          <w:lang w:val="ca-ES"/>
        </w:rPr>
        <w:t>é</w:t>
      </w:r>
      <w:r w:rsidRPr="006879FE">
        <w:rPr>
          <w:rFonts w:ascii="Calibri" w:hAnsi="Calibri" w:cs="Calibri"/>
          <w:lang w:val="ca-ES"/>
        </w:rPr>
        <w:t>s a</w:t>
      </w:r>
      <w:r w:rsidR="00C10882" w:rsidRPr="006879FE">
        <w:rPr>
          <w:rFonts w:ascii="Calibri" w:hAnsi="Calibri" w:cs="Calibri"/>
          <w:lang w:val="ca-ES"/>
        </w:rPr>
        <w:t>bans d’activar el processament d’àudio</w:t>
      </w:r>
      <w:r w:rsidR="005A55DC">
        <w:rPr>
          <w:rFonts w:ascii="Calibri" w:hAnsi="Calibri" w:cs="Calibri"/>
          <w:lang w:val="ca-ES"/>
        </w:rPr>
        <w:t xml:space="preserve"> </w:t>
      </w:r>
      <w:r w:rsidR="005A55DC" w:rsidRPr="00153AE9">
        <w:rPr>
          <w:rFonts w:ascii="Calibri" w:hAnsi="Calibri" w:cs="Calibri"/>
          <w:lang w:val="ca-ES"/>
        </w:rPr>
        <w:t xml:space="preserve">(valor del </w:t>
      </w:r>
      <w:proofErr w:type="spellStart"/>
      <w:r w:rsidR="005A55DC" w:rsidRPr="00153AE9">
        <w:rPr>
          <w:rFonts w:ascii="Calibri" w:hAnsi="Calibri" w:cs="Calibri"/>
          <w:lang w:val="ca-ES"/>
        </w:rPr>
        <w:t>switch</w:t>
      </w:r>
      <w:proofErr w:type="spellEnd"/>
      <w:r w:rsidR="005A55DC" w:rsidRPr="00153AE9">
        <w:rPr>
          <w:rFonts w:ascii="Calibri" w:hAnsi="Calibri" w:cs="Calibri"/>
          <w:lang w:val="ca-ES"/>
        </w:rPr>
        <w:t xml:space="preserve"> a OFF)</w:t>
      </w:r>
      <w:r w:rsidR="00C10882" w:rsidRPr="00153AE9">
        <w:rPr>
          <w:rFonts w:ascii="Calibri" w:hAnsi="Calibri" w:cs="Calibri"/>
          <w:lang w:val="ca-ES"/>
        </w:rPr>
        <w:t>,</w:t>
      </w:r>
      <w:r w:rsidR="00C10882" w:rsidRPr="006879FE">
        <w:rPr>
          <w:rFonts w:ascii="Calibri" w:hAnsi="Calibri" w:cs="Calibri"/>
          <w:lang w:val="ca-ES"/>
        </w:rPr>
        <w:t xml:space="preserve"> </w:t>
      </w:r>
      <w:r w:rsidRPr="006879FE">
        <w:rPr>
          <w:rFonts w:ascii="Calibri" w:hAnsi="Calibri" w:cs="Calibri"/>
          <w:lang w:val="ca-ES"/>
        </w:rPr>
        <w:t xml:space="preserve">s’ha de </w:t>
      </w:r>
      <w:r w:rsidR="00C10882" w:rsidRPr="006879FE">
        <w:rPr>
          <w:rFonts w:ascii="Calibri" w:hAnsi="Calibri" w:cs="Calibri"/>
          <w:lang w:val="ca-ES"/>
        </w:rPr>
        <w:t>pode</w:t>
      </w:r>
      <w:r w:rsidRPr="006879FE">
        <w:rPr>
          <w:rFonts w:ascii="Calibri" w:hAnsi="Calibri" w:cs="Calibri"/>
          <w:lang w:val="ca-ES"/>
        </w:rPr>
        <w:t>r</w:t>
      </w:r>
      <w:r w:rsidR="00C10882" w:rsidRPr="006879FE">
        <w:rPr>
          <w:rFonts w:ascii="Calibri" w:hAnsi="Calibri" w:cs="Calibri"/>
          <w:lang w:val="ca-ES"/>
        </w:rPr>
        <w:t xml:space="preserve"> modificar els paràmetres inicials dels efectes</w:t>
      </w:r>
      <w:r w:rsidR="003278B7">
        <w:rPr>
          <w:rFonts w:ascii="Calibri" w:hAnsi="Calibri" w:cs="Calibri"/>
          <w:lang w:val="ca-ES"/>
        </w:rPr>
        <w:t xml:space="preserve"> (guanys en dB de l’equalitzador, etc.)</w:t>
      </w:r>
      <w:r w:rsidR="00C10882" w:rsidRPr="006879FE">
        <w:rPr>
          <w:rFonts w:ascii="Calibri" w:hAnsi="Calibri" w:cs="Calibri"/>
          <w:lang w:val="ca-ES"/>
        </w:rPr>
        <w:t xml:space="preserve">. </w:t>
      </w:r>
      <w:r w:rsidRPr="006879FE">
        <w:rPr>
          <w:rFonts w:ascii="Calibri" w:hAnsi="Calibri" w:cs="Calibri"/>
          <w:lang w:val="ca-ES"/>
        </w:rPr>
        <w:t xml:space="preserve">Un cop activem </w:t>
      </w:r>
      <w:r w:rsidR="003278B7">
        <w:rPr>
          <w:rFonts w:ascii="Calibri" w:hAnsi="Calibri" w:cs="Calibri"/>
          <w:lang w:val="ca-ES"/>
        </w:rPr>
        <w:t>el processament a temps real</w:t>
      </w:r>
      <w:r w:rsidR="003278B7" w:rsidRPr="006879FE">
        <w:rPr>
          <w:rFonts w:ascii="Calibri" w:hAnsi="Calibri" w:cs="Calibri"/>
          <w:lang w:val="ca-ES"/>
        </w:rPr>
        <w:t xml:space="preserve"> </w:t>
      </w:r>
      <w:r w:rsidRPr="00153AE9">
        <w:rPr>
          <w:rFonts w:ascii="Calibri" w:hAnsi="Calibri" w:cs="Calibri"/>
          <w:lang w:val="ca-ES"/>
        </w:rPr>
        <w:t>(</w:t>
      </w:r>
      <w:r w:rsidR="005A55DC" w:rsidRPr="00153AE9">
        <w:rPr>
          <w:rFonts w:ascii="Calibri" w:hAnsi="Calibri" w:cs="Calibri"/>
          <w:lang w:val="ca-ES"/>
        </w:rPr>
        <w:t xml:space="preserve">valor del </w:t>
      </w:r>
      <w:proofErr w:type="spellStart"/>
      <w:r w:rsidR="005A55DC" w:rsidRPr="00153AE9">
        <w:rPr>
          <w:rFonts w:ascii="Calibri" w:hAnsi="Calibri" w:cs="Calibri"/>
          <w:lang w:val="ca-ES"/>
        </w:rPr>
        <w:t>switch</w:t>
      </w:r>
      <w:proofErr w:type="spellEnd"/>
      <w:r w:rsidR="005A55DC" w:rsidRPr="00153AE9">
        <w:rPr>
          <w:rFonts w:ascii="Calibri" w:hAnsi="Calibri" w:cs="Calibri"/>
          <w:lang w:val="ca-ES"/>
        </w:rPr>
        <w:t xml:space="preserve"> a </w:t>
      </w:r>
      <w:r w:rsidRPr="00153AE9">
        <w:rPr>
          <w:rFonts w:ascii="Calibri" w:hAnsi="Calibri" w:cs="Calibri"/>
          <w:lang w:val="ca-ES"/>
        </w:rPr>
        <w:t>ON)</w:t>
      </w:r>
      <w:r w:rsidRPr="006879FE">
        <w:rPr>
          <w:rFonts w:ascii="Calibri" w:hAnsi="Calibri" w:cs="Calibri"/>
          <w:lang w:val="ca-ES"/>
        </w:rPr>
        <w:t xml:space="preserve"> ja no pod</w:t>
      </w:r>
      <w:r w:rsidR="003278B7">
        <w:rPr>
          <w:rFonts w:ascii="Calibri" w:hAnsi="Calibri" w:cs="Calibri"/>
          <w:lang w:val="ca-ES"/>
        </w:rPr>
        <w:t>r</w:t>
      </w:r>
      <w:r w:rsidRPr="006879FE">
        <w:rPr>
          <w:rFonts w:ascii="Calibri" w:hAnsi="Calibri" w:cs="Calibri"/>
          <w:lang w:val="ca-ES"/>
        </w:rPr>
        <w:t xml:space="preserve">em modificar cap </w:t>
      </w:r>
      <w:r w:rsidR="003278B7">
        <w:rPr>
          <w:rFonts w:ascii="Calibri" w:hAnsi="Calibri" w:cs="Calibri"/>
          <w:lang w:val="ca-ES"/>
        </w:rPr>
        <w:t xml:space="preserve">dels </w:t>
      </w:r>
      <w:r w:rsidRPr="006879FE">
        <w:rPr>
          <w:rFonts w:ascii="Calibri" w:hAnsi="Calibri" w:cs="Calibri"/>
          <w:lang w:val="ca-ES"/>
        </w:rPr>
        <w:t xml:space="preserve">paràmetres i </w:t>
      </w:r>
      <w:r w:rsidR="003278B7">
        <w:rPr>
          <w:rFonts w:ascii="Calibri" w:hAnsi="Calibri" w:cs="Calibri"/>
          <w:lang w:val="ca-ES"/>
        </w:rPr>
        <w:t xml:space="preserve">aquests </w:t>
      </w:r>
      <w:r w:rsidRPr="006879FE">
        <w:rPr>
          <w:rFonts w:ascii="Calibri" w:hAnsi="Calibri" w:cs="Calibri"/>
          <w:lang w:val="ca-ES"/>
        </w:rPr>
        <w:t xml:space="preserve">apareixeran de manera bloquejada fins que apaguem l’efecte (OFF). </w:t>
      </w:r>
    </w:p>
    <w:p w14:paraId="27E54F49" w14:textId="77777777" w:rsidR="009F50AC" w:rsidRPr="006879FE" w:rsidRDefault="009F50AC" w:rsidP="006879FE">
      <w:pPr>
        <w:pStyle w:val="Prrafodelista"/>
        <w:spacing w:line="276" w:lineRule="auto"/>
        <w:ind w:left="1068"/>
        <w:jc w:val="both"/>
        <w:rPr>
          <w:rFonts w:ascii="Calibri" w:hAnsi="Calibri" w:cs="Calibri"/>
          <w:lang w:val="ca-ES"/>
        </w:rPr>
      </w:pPr>
    </w:p>
    <w:p w14:paraId="63DA5C73" w14:textId="7241743D" w:rsidR="009F50AC" w:rsidRPr="006879FE" w:rsidRDefault="003278B7" w:rsidP="006879FE">
      <w:pPr>
        <w:pStyle w:val="Prrafodelista"/>
        <w:numPr>
          <w:ilvl w:val="0"/>
          <w:numId w:val="12"/>
        </w:numPr>
        <w:spacing w:line="276" w:lineRule="auto"/>
        <w:jc w:val="both"/>
        <w:rPr>
          <w:rFonts w:ascii="Calibri" w:hAnsi="Calibri" w:cs="Calibri"/>
          <w:lang w:val="ca-ES"/>
        </w:rPr>
      </w:pPr>
      <w:r>
        <w:rPr>
          <w:rFonts w:ascii="Calibri" w:hAnsi="Calibri" w:cs="Calibri"/>
          <w:lang w:val="ca-ES"/>
        </w:rPr>
        <w:t>Per tant, e</w:t>
      </w:r>
      <w:r w:rsidRPr="006879FE">
        <w:rPr>
          <w:rFonts w:ascii="Calibri" w:hAnsi="Calibri" w:cs="Calibri"/>
          <w:lang w:val="ca-ES"/>
        </w:rPr>
        <w:t xml:space="preserve">l </w:t>
      </w:r>
      <w:r w:rsidR="009F50AC" w:rsidRPr="006879FE">
        <w:rPr>
          <w:rFonts w:ascii="Calibri" w:hAnsi="Calibri" w:cs="Calibri"/>
          <w:lang w:val="ca-ES"/>
        </w:rPr>
        <w:t xml:space="preserve">sistema ha de permetre </w:t>
      </w:r>
      <w:r>
        <w:rPr>
          <w:rFonts w:ascii="Calibri" w:hAnsi="Calibri" w:cs="Calibri"/>
          <w:lang w:val="ca-ES"/>
        </w:rPr>
        <w:t xml:space="preserve">o bé </w:t>
      </w:r>
      <w:r w:rsidR="009F50AC" w:rsidRPr="006879FE">
        <w:rPr>
          <w:rFonts w:ascii="Calibri" w:hAnsi="Calibri" w:cs="Calibri"/>
          <w:lang w:val="ca-ES"/>
        </w:rPr>
        <w:t xml:space="preserve">escoltar l’efecte a temps real o </w:t>
      </w:r>
      <w:r>
        <w:rPr>
          <w:rFonts w:ascii="Calibri" w:hAnsi="Calibri" w:cs="Calibri"/>
          <w:lang w:val="ca-ES"/>
        </w:rPr>
        <w:t xml:space="preserve">bé </w:t>
      </w:r>
      <w:r w:rsidR="009F50AC" w:rsidRPr="006879FE">
        <w:rPr>
          <w:rFonts w:ascii="Calibri" w:hAnsi="Calibri" w:cs="Calibri"/>
          <w:lang w:val="ca-ES"/>
        </w:rPr>
        <w:t xml:space="preserve">veure </w:t>
      </w:r>
      <w:r>
        <w:rPr>
          <w:rFonts w:ascii="Calibri" w:hAnsi="Calibri" w:cs="Calibri"/>
          <w:lang w:val="ca-ES"/>
        </w:rPr>
        <w:t>el</w:t>
      </w:r>
      <w:r w:rsidRPr="006879FE">
        <w:rPr>
          <w:rFonts w:ascii="Calibri" w:hAnsi="Calibri" w:cs="Calibri"/>
          <w:lang w:val="ca-ES"/>
        </w:rPr>
        <w:t xml:space="preserve"> </w:t>
      </w:r>
      <w:r w:rsidR="009F50AC" w:rsidRPr="006879FE">
        <w:rPr>
          <w:rFonts w:ascii="Calibri" w:hAnsi="Calibri" w:cs="Calibri"/>
          <w:lang w:val="ca-ES"/>
        </w:rPr>
        <w:t>senyal de manera gràfica</w:t>
      </w:r>
      <w:r>
        <w:rPr>
          <w:rFonts w:ascii="Calibri" w:hAnsi="Calibri" w:cs="Calibri"/>
          <w:lang w:val="ca-ES"/>
        </w:rPr>
        <w:t xml:space="preserve"> (no tots dos alhora)</w:t>
      </w:r>
      <w:r w:rsidR="009F50AC" w:rsidRPr="006879FE">
        <w:rPr>
          <w:rFonts w:ascii="Calibri" w:hAnsi="Calibri" w:cs="Calibri"/>
          <w:lang w:val="ca-ES"/>
        </w:rPr>
        <w:t xml:space="preserve">. </w:t>
      </w:r>
    </w:p>
    <w:p w14:paraId="4B198224" w14:textId="77777777" w:rsidR="009F50AC" w:rsidRPr="006879FE" w:rsidRDefault="009F50AC" w:rsidP="006879FE">
      <w:pPr>
        <w:pStyle w:val="Prrafodelista"/>
        <w:spacing w:line="276" w:lineRule="auto"/>
        <w:jc w:val="both"/>
        <w:rPr>
          <w:rFonts w:ascii="Calibri" w:hAnsi="Calibri" w:cs="Calibri"/>
          <w:lang w:val="ca-ES"/>
        </w:rPr>
      </w:pPr>
    </w:p>
    <w:p w14:paraId="38B1FF62" w14:textId="2274DDDF" w:rsidR="00C10882" w:rsidRPr="006879FE" w:rsidRDefault="003278B7" w:rsidP="006879FE">
      <w:pPr>
        <w:pStyle w:val="Prrafodelista"/>
        <w:numPr>
          <w:ilvl w:val="1"/>
          <w:numId w:val="12"/>
        </w:numPr>
        <w:spacing w:line="276" w:lineRule="auto"/>
        <w:jc w:val="both"/>
        <w:rPr>
          <w:rFonts w:ascii="Calibri" w:hAnsi="Calibri" w:cs="Calibri"/>
          <w:lang w:val="ca-ES"/>
        </w:rPr>
      </w:pPr>
      <w:r>
        <w:rPr>
          <w:rFonts w:ascii="Calibri" w:hAnsi="Calibri" w:cs="Calibri"/>
          <w:lang w:val="ca-ES"/>
        </w:rPr>
        <w:t>En el mode gràfic, s’ha de</w:t>
      </w:r>
      <w:r w:rsidR="009F50AC" w:rsidRPr="006879FE">
        <w:rPr>
          <w:rFonts w:ascii="Calibri" w:hAnsi="Calibri" w:cs="Calibri"/>
          <w:lang w:val="ca-ES"/>
        </w:rPr>
        <w:t xml:space="preserve"> poder elegir entre </w:t>
      </w:r>
      <w:r>
        <w:rPr>
          <w:rFonts w:ascii="Calibri" w:hAnsi="Calibri" w:cs="Calibri"/>
          <w:lang w:val="ca-ES"/>
        </w:rPr>
        <w:t>visualitzar el</w:t>
      </w:r>
      <w:r w:rsidRPr="006879FE">
        <w:rPr>
          <w:rFonts w:ascii="Calibri" w:hAnsi="Calibri" w:cs="Calibri"/>
          <w:lang w:val="ca-ES"/>
        </w:rPr>
        <w:t xml:space="preserve"> </w:t>
      </w:r>
      <w:r w:rsidR="009F50AC" w:rsidRPr="006879FE">
        <w:rPr>
          <w:rFonts w:ascii="Calibri" w:hAnsi="Calibri" w:cs="Calibri"/>
          <w:lang w:val="ca-ES"/>
        </w:rPr>
        <w:t xml:space="preserve">senyal temporal o </w:t>
      </w:r>
      <w:r>
        <w:rPr>
          <w:rFonts w:ascii="Calibri" w:hAnsi="Calibri" w:cs="Calibri"/>
          <w:lang w:val="ca-ES"/>
        </w:rPr>
        <w:t xml:space="preserve">bé la seva representació </w:t>
      </w:r>
      <w:r w:rsidR="009F50AC" w:rsidRPr="006879FE">
        <w:rPr>
          <w:rFonts w:ascii="Calibri" w:hAnsi="Calibri" w:cs="Calibri"/>
          <w:lang w:val="ca-ES"/>
        </w:rPr>
        <w:t xml:space="preserve">freqüencial </w:t>
      </w:r>
      <w:r>
        <w:rPr>
          <w:rFonts w:ascii="Calibri" w:hAnsi="Calibri" w:cs="Calibri"/>
          <w:lang w:val="ca-ES"/>
        </w:rPr>
        <w:t>en un eix logarítmic de freqüències en Hz</w:t>
      </w:r>
      <w:r w:rsidR="00F72870">
        <w:rPr>
          <w:rFonts w:ascii="Calibri" w:hAnsi="Calibri" w:cs="Calibri"/>
          <w:lang w:val="ca-ES"/>
        </w:rPr>
        <w:t xml:space="preserve">. Per això usarem un altre </w:t>
      </w:r>
      <w:proofErr w:type="spellStart"/>
      <w:r w:rsidR="00F72870">
        <w:rPr>
          <w:rFonts w:ascii="Calibri" w:hAnsi="Calibri" w:cs="Calibri"/>
          <w:lang w:val="ca-ES"/>
        </w:rPr>
        <w:t>switch</w:t>
      </w:r>
      <w:proofErr w:type="spellEnd"/>
      <w:r w:rsidR="00F72870">
        <w:rPr>
          <w:rFonts w:ascii="Calibri" w:hAnsi="Calibri" w:cs="Calibri"/>
          <w:lang w:val="ca-ES"/>
        </w:rPr>
        <w:t xml:space="preserve"> que anomenarem </w:t>
      </w:r>
      <w:proofErr w:type="spellStart"/>
      <w:r w:rsidR="00424F92">
        <w:rPr>
          <w:rFonts w:ascii="Calibri" w:hAnsi="Calibri" w:cs="Calibri"/>
          <w:lang w:val="ca-ES"/>
        </w:rPr>
        <w:t>Freq-Time</w:t>
      </w:r>
      <w:proofErr w:type="spellEnd"/>
      <w:r w:rsidR="00424F92">
        <w:rPr>
          <w:rFonts w:ascii="Calibri" w:hAnsi="Calibri" w:cs="Calibri"/>
          <w:lang w:val="ca-ES"/>
        </w:rPr>
        <w:t>.</w:t>
      </w:r>
      <w:r w:rsidR="00760E6C">
        <w:rPr>
          <w:rFonts w:ascii="Calibri" w:hAnsi="Calibri" w:cs="Calibri"/>
          <w:lang w:val="ca-ES"/>
        </w:rPr>
        <w:t xml:space="preserve"> </w:t>
      </w:r>
      <w:r w:rsidR="00424F92">
        <w:rPr>
          <w:rFonts w:ascii="Calibri" w:hAnsi="Calibri" w:cs="Calibri"/>
          <w:lang w:val="ca-ES"/>
        </w:rPr>
        <w:t>D’altr</w:t>
      </w:r>
      <w:r w:rsidR="00760E6C">
        <w:rPr>
          <w:rFonts w:ascii="Calibri" w:hAnsi="Calibri" w:cs="Calibri"/>
          <w:lang w:val="ca-ES"/>
        </w:rPr>
        <w:t>a</w:t>
      </w:r>
      <w:r w:rsidR="00424F92">
        <w:rPr>
          <w:rFonts w:ascii="Calibri" w:hAnsi="Calibri" w:cs="Calibri"/>
          <w:lang w:val="ca-ES"/>
        </w:rPr>
        <w:t xml:space="preserve"> banda, tindrem un altre </w:t>
      </w:r>
      <w:proofErr w:type="spellStart"/>
      <w:r w:rsidR="00424F92">
        <w:rPr>
          <w:rFonts w:ascii="Calibri" w:hAnsi="Calibri" w:cs="Calibri"/>
          <w:lang w:val="ca-ES"/>
        </w:rPr>
        <w:t>switch</w:t>
      </w:r>
      <w:proofErr w:type="spellEnd"/>
      <w:r w:rsidR="00424F92">
        <w:rPr>
          <w:rFonts w:ascii="Calibri" w:hAnsi="Calibri" w:cs="Calibri"/>
          <w:lang w:val="ca-ES"/>
        </w:rPr>
        <w:t xml:space="preserve"> </w:t>
      </w:r>
      <w:r w:rsidR="000F3918">
        <w:rPr>
          <w:rFonts w:ascii="Calibri" w:hAnsi="Calibri" w:cs="Calibri"/>
          <w:lang w:val="ca-ES"/>
        </w:rPr>
        <w:t xml:space="preserve">addicional </w:t>
      </w:r>
      <w:r w:rsidR="00424F92">
        <w:rPr>
          <w:rFonts w:ascii="Calibri" w:hAnsi="Calibri" w:cs="Calibri"/>
          <w:lang w:val="ca-ES"/>
        </w:rPr>
        <w:t xml:space="preserve">que ens permetrà triar si volem veure la representació </w:t>
      </w:r>
      <w:r w:rsidR="000F3918">
        <w:rPr>
          <w:rFonts w:ascii="Calibri" w:hAnsi="Calibri" w:cs="Calibri"/>
          <w:lang w:val="ca-ES"/>
        </w:rPr>
        <w:t>de la senyal de sortida de l’efecte</w:t>
      </w:r>
      <w:r w:rsidR="00424F92">
        <w:rPr>
          <w:rFonts w:ascii="Calibri" w:hAnsi="Calibri" w:cs="Calibri"/>
          <w:lang w:val="ca-ES"/>
        </w:rPr>
        <w:t xml:space="preserve"> o </w:t>
      </w:r>
      <w:r w:rsidR="000F3918">
        <w:rPr>
          <w:rFonts w:ascii="Calibri" w:hAnsi="Calibri" w:cs="Calibri"/>
          <w:lang w:val="ca-ES"/>
        </w:rPr>
        <w:t xml:space="preserve">bé </w:t>
      </w:r>
      <w:r w:rsidR="00424F92">
        <w:rPr>
          <w:rFonts w:ascii="Calibri" w:hAnsi="Calibri" w:cs="Calibri"/>
          <w:lang w:val="ca-ES"/>
        </w:rPr>
        <w:t>l</w:t>
      </w:r>
      <w:r w:rsidR="00760E6C">
        <w:rPr>
          <w:rFonts w:ascii="Calibri" w:hAnsi="Calibri" w:cs="Calibri"/>
          <w:lang w:val="ca-ES"/>
        </w:rPr>
        <w:t>‘</w:t>
      </w:r>
      <w:r w:rsidR="00424F92">
        <w:rPr>
          <w:rFonts w:ascii="Calibri" w:hAnsi="Calibri" w:cs="Calibri"/>
          <w:lang w:val="ca-ES"/>
        </w:rPr>
        <w:t xml:space="preserve">original, el qual s’anomenarà </w:t>
      </w:r>
      <w:proofErr w:type="spellStart"/>
      <w:r w:rsidR="00424F92">
        <w:rPr>
          <w:rFonts w:ascii="Calibri" w:hAnsi="Calibri" w:cs="Calibri"/>
          <w:lang w:val="ca-ES"/>
        </w:rPr>
        <w:t>Origi-Filt</w:t>
      </w:r>
      <w:proofErr w:type="spellEnd"/>
      <w:r w:rsidR="00424F92">
        <w:rPr>
          <w:rFonts w:ascii="Calibri" w:hAnsi="Calibri" w:cs="Calibri"/>
          <w:lang w:val="ca-ES"/>
        </w:rPr>
        <w:t>.</w:t>
      </w:r>
    </w:p>
    <w:p w14:paraId="1CB9150C" w14:textId="6E932560" w:rsidR="007C3B0D" w:rsidRPr="006879FE" w:rsidRDefault="007C3B0D" w:rsidP="006879FE">
      <w:pPr>
        <w:pStyle w:val="Prrafodelista"/>
        <w:numPr>
          <w:ilvl w:val="1"/>
          <w:numId w:val="12"/>
        </w:numPr>
        <w:spacing w:line="276" w:lineRule="auto"/>
        <w:jc w:val="both"/>
        <w:rPr>
          <w:rFonts w:ascii="Calibri" w:hAnsi="Calibri" w:cs="Calibri"/>
          <w:lang w:val="ca-ES"/>
        </w:rPr>
      </w:pPr>
      <w:r>
        <w:rPr>
          <w:rFonts w:ascii="Calibri" w:hAnsi="Calibri" w:cs="Calibri"/>
          <w:lang w:val="ca-ES"/>
        </w:rPr>
        <w:t xml:space="preserve">El segon </w:t>
      </w:r>
      <w:proofErr w:type="spellStart"/>
      <w:r>
        <w:rPr>
          <w:rFonts w:ascii="Calibri" w:hAnsi="Calibri" w:cs="Calibri"/>
          <w:lang w:val="ca-ES"/>
        </w:rPr>
        <w:t>switch</w:t>
      </w:r>
      <w:proofErr w:type="spellEnd"/>
      <w:r>
        <w:rPr>
          <w:rFonts w:ascii="Calibri" w:hAnsi="Calibri" w:cs="Calibri"/>
          <w:lang w:val="ca-ES"/>
        </w:rPr>
        <w:t xml:space="preserve"> (</w:t>
      </w:r>
      <w:proofErr w:type="spellStart"/>
      <w:r>
        <w:rPr>
          <w:rFonts w:ascii="Calibri" w:hAnsi="Calibri" w:cs="Calibri"/>
          <w:lang w:val="ca-ES"/>
        </w:rPr>
        <w:t>listen</w:t>
      </w:r>
      <w:proofErr w:type="spellEnd"/>
      <w:r>
        <w:rPr>
          <w:rFonts w:ascii="Calibri" w:hAnsi="Calibri" w:cs="Calibri"/>
          <w:lang w:val="ca-ES"/>
        </w:rPr>
        <w:t>/show), l’utilitzarem per escollir o bé si volem veure la gràfica, o bé escoltar l’</w:t>
      </w:r>
      <w:r w:rsidR="00424F92">
        <w:rPr>
          <w:rFonts w:ascii="Calibri" w:hAnsi="Calibri" w:cs="Calibri"/>
          <w:lang w:val="ca-ES"/>
        </w:rPr>
        <w:t>à</w:t>
      </w:r>
      <w:r>
        <w:rPr>
          <w:rFonts w:ascii="Calibri" w:hAnsi="Calibri" w:cs="Calibri"/>
          <w:lang w:val="ca-ES"/>
        </w:rPr>
        <w:t xml:space="preserve">udio amb algun dels efectes aplicats, doncs abans de fer ON hem d’activar o Show o </w:t>
      </w:r>
      <w:proofErr w:type="spellStart"/>
      <w:r>
        <w:rPr>
          <w:rFonts w:ascii="Calibri" w:hAnsi="Calibri" w:cs="Calibri"/>
          <w:lang w:val="ca-ES"/>
        </w:rPr>
        <w:t>Listen</w:t>
      </w:r>
      <w:proofErr w:type="spellEnd"/>
      <w:r w:rsidR="00424F92">
        <w:rPr>
          <w:rFonts w:ascii="Calibri" w:hAnsi="Calibri" w:cs="Calibri"/>
          <w:lang w:val="ca-ES"/>
        </w:rPr>
        <w:t>.</w:t>
      </w:r>
    </w:p>
    <w:p w14:paraId="38563E46" w14:textId="1A34B225" w:rsidR="00C10882" w:rsidRDefault="00C10882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72A2FCB2" w14:textId="77777777" w:rsidR="00424F92" w:rsidRPr="006879FE" w:rsidRDefault="00424F92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269437E4" w14:textId="0C96DA7E" w:rsidR="008D72DC" w:rsidRPr="006879FE" w:rsidRDefault="006E30EE" w:rsidP="006879FE">
      <w:p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t xml:space="preserve">Per simplificar la codificació, a continuació es detalla el codi </w:t>
      </w:r>
      <w:r w:rsidRPr="00153AE9">
        <w:rPr>
          <w:rFonts w:ascii="Calibri" w:hAnsi="Calibri" w:cs="Calibri"/>
          <w:lang w:val="ca-ES"/>
        </w:rPr>
        <w:t xml:space="preserve">que </w:t>
      </w:r>
      <w:r w:rsidR="00F72870" w:rsidRPr="00153AE9">
        <w:rPr>
          <w:rFonts w:ascii="Calibri" w:hAnsi="Calibri" w:cs="Calibri"/>
          <w:lang w:val="ca-ES"/>
        </w:rPr>
        <w:t>c</w:t>
      </w:r>
      <w:r w:rsidRPr="00153AE9">
        <w:rPr>
          <w:rFonts w:ascii="Calibri" w:hAnsi="Calibri" w:cs="Calibri"/>
          <w:lang w:val="ca-ES"/>
        </w:rPr>
        <w:t>al posar</w:t>
      </w:r>
      <w:r w:rsidR="005A55DC" w:rsidRPr="00153AE9">
        <w:rPr>
          <w:rFonts w:ascii="Calibri" w:hAnsi="Calibri" w:cs="Calibri"/>
          <w:lang w:val="ca-ES"/>
        </w:rPr>
        <w:t xml:space="preserve"> en el </w:t>
      </w:r>
      <w:proofErr w:type="spellStart"/>
      <w:r w:rsidR="005A55DC" w:rsidRPr="00153AE9">
        <w:rPr>
          <w:rFonts w:ascii="Calibri" w:hAnsi="Calibri" w:cs="Calibri"/>
          <w:lang w:val="ca-ES"/>
        </w:rPr>
        <w:t>callback</w:t>
      </w:r>
      <w:proofErr w:type="spellEnd"/>
      <w:r w:rsidR="005A55DC" w:rsidRPr="00153AE9">
        <w:rPr>
          <w:rFonts w:ascii="Calibri" w:hAnsi="Calibri" w:cs="Calibri"/>
          <w:lang w:val="ca-ES"/>
        </w:rPr>
        <w:t xml:space="preserve"> del </w:t>
      </w:r>
      <w:proofErr w:type="spellStart"/>
      <w:r w:rsidR="005A55DC" w:rsidRPr="00153AE9">
        <w:rPr>
          <w:rFonts w:ascii="Calibri" w:hAnsi="Calibri" w:cs="Calibri"/>
          <w:lang w:val="ca-ES"/>
        </w:rPr>
        <w:t>switch</w:t>
      </w:r>
      <w:proofErr w:type="spellEnd"/>
      <w:r w:rsidR="005A55DC" w:rsidRPr="00153AE9">
        <w:rPr>
          <w:rFonts w:ascii="Calibri" w:hAnsi="Calibri" w:cs="Calibri"/>
          <w:lang w:val="ca-ES"/>
        </w:rPr>
        <w:t xml:space="preserve"> “</w:t>
      </w:r>
      <w:proofErr w:type="spellStart"/>
      <w:r w:rsidR="005A55DC" w:rsidRPr="00153AE9">
        <w:rPr>
          <w:rFonts w:ascii="Calibri" w:hAnsi="Calibri" w:cs="Calibri"/>
          <w:lang w:val="ca-ES"/>
        </w:rPr>
        <w:t>onoff</w:t>
      </w:r>
      <w:proofErr w:type="spellEnd"/>
      <w:r w:rsidR="005A55DC" w:rsidRPr="00153AE9">
        <w:rPr>
          <w:rFonts w:ascii="Calibri" w:hAnsi="Calibri" w:cs="Calibri"/>
          <w:lang w:val="ca-ES"/>
        </w:rPr>
        <w:t>”</w:t>
      </w:r>
      <w:r w:rsidR="00F72870" w:rsidRPr="00153AE9">
        <w:rPr>
          <w:rFonts w:ascii="Calibri" w:hAnsi="Calibri" w:cs="Calibri"/>
          <w:lang w:val="ca-ES"/>
        </w:rPr>
        <w:t>,</w:t>
      </w:r>
      <w:r w:rsidR="00F72870">
        <w:rPr>
          <w:rFonts w:ascii="Calibri" w:hAnsi="Calibri" w:cs="Calibri"/>
          <w:lang w:val="ca-ES"/>
        </w:rPr>
        <w:t xml:space="preserve"> tant</w:t>
      </w:r>
      <w:r w:rsidRPr="006879FE">
        <w:rPr>
          <w:rFonts w:ascii="Calibri" w:hAnsi="Calibri" w:cs="Calibri"/>
          <w:lang w:val="ca-ES"/>
        </w:rPr>
        <w:t xml:space="preserve"> </w:t>
      </w:r>
      <w:r w:rsidR="00F72870">
        <w:rPr>
          <w:rFonts w:ascii="Calibri" w:hAnsi="Calibri" w:cs="Calibri"/>
          <w:lang w:val="ca-ES"/>
        </w:rPr>
        <w:t xml:space="preserve">quan s’activa </w:t>
      </w:r>
      <w:r w:rsidRPr="006879FE">
        <w:rPr>
          <w:rFonts w:ascii="Calibri" w:hAnsi="Calibri" w:cs="Calibri"/>
          <w:lang w:val="ca-ES"/>
        </w:rPr>
        <w:t xml:space="preserve">la posició de </w:t>
      </w:r>
      <w:proofErr w:type="spellStart"/>
      <w:r w:rsidRPr="006879FE">
        <w:rPr>
          <w:rFonts w:ascii="Calibri" w:hAnsi="Calibri" w:cs="Calibri"/>
          <w:i/>
          <w:iCs/>
          <w:lang w:val="ca-ES"/>
        </w:rPr>
        <w:t>switch</w:t>
      </w:r>
      <w:proofErr w:type="spellEnd"/>
      <w:r w:rsidRPr="006879FE">
        <w:rPr>
          <w:rFonts w:ascii="Calibri" w:hAnsi="Calibri" w:cs="Calibri"/>
          <w:lang w:val="ca-ES"/>
        </w:rPr>
        <w:t xml:space="preserve"> ON </w:t>
      </w:r>
      <w:r w:rsidR="00F72870">
        <w:rPr>
          <w:rFonts w:ascii="Calibri" w:hAnsi="Calibri" w:cs="Calibri"/>
          <w:lang w:val="ca-ES"/>
        </w:rPr>
        <w:t xml:space="preserve">per </w:t>
      </w:r>
      <w:r w:rsidRPr="006879FE">
        <w:rPr>
          <w:rFonts w:ascii="Calibri" w:hAnsi="Calibri" w:cs="Calibri"/>
          <w:lang w:val="ca-ES"/>
        </w:rPr>
        <w:t>activa</w:t>
      </w:r>
      <w:r w:rsidR="00F72870">
        <w:rPr>
          <w:rFonts w:ascii="Calibri" w:hAnsi="Calibri" w:cs="Calibri"/>
          <w:lang w:val="ca-ES"/>
        </w:rPr>
        <w:t>r</w:t>
      </w:r>
      <w:r w:rsidRPr="006879FE">
        <w:rPr>
          <w:rFonts w:ascii="Calibri" w:hAnsi="Calibri" w:cs="Calibri"/>
          <w:lang w:val="ca-ES"/>
        </w:rPr>
        <w:t xml:space="preserve"> </w:t>
      </w:r>
      <w:r w:rsidR="00F72870">
        <w:rPr>
          <w:rFonts w:ascii="Calibri" w:hAnsi="Calibri" w:cs="Calibri"/>
          <w:lang w:val="ca-ES"/>
        </w:rPr>
        <w:t>el processament en temps real del</w:t>
      </w:r>
      <w:r w:rsidR="008D72DC" w:rsidRPr="006879FE">
        <w:rPr>
          <w:rFonts w:ascii="Calibri" w:hAnsi="Calibri" w:cs="Calibri"/>
          <w:lang w:val="ca-ES"/>
        </w:rPr>
        <w:t xml:space="preserve"> so</w:t>
      </w:r>
      <w:r w:rsidR="00F72870">
        <w:rPr>
          <w:rFonts w:ascii="Calibri" w:hAnsi="Calibri" w:cs="Calibri"/>
          <w:lang w:val="ca-ES"/>
        </w:rPr>
        <w:t xml:space="preserve">, com per parar el seu processament </w:t>
      </w:r>
      <w:r w:rsidR="008D72DC" w:rsidRPr="006879FE">
        <w:rPr>
          <w:rFonts w:ascii="Calibri" w:hAnsi="Calibri" w:cs="Calibri"/>
          <w:lang w:val="ca-ES"/>
        </w:rPr>
        <w:t xml:space="preserve">al prémer el OFF. </w:t>
      </w:r>
    </w:p>
    <w:p w14:paraId="095DF2BF" w14:textId="04D318A9" w:rsidR="00C10882" w:rsidRDefault="0003556B" w:rsidP="006879FE">
      <w:p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noProof/>
          <w:lang w:val="ca-ES"/>
        </w:rPr>
        <w:drawing>
          <wp:anchor distT="0" distB="0" distL="114300" distR="114300" simplePos="0" relativeHeight="251659275" behindDoc="0" locked="0" layoutInCell="1" allowOverlap="1" wp14:anchorId="2BD5165E" wp14:editId="458652A2">
            <wp:simplePos x="0" y="0"/>
            <wp:positionH relativeFrom="column">
              <wp:posOffset>1757562</wp:posOffset>
            </wp:positionH>
            <wp:positionV relativeFrom="paragraph">
              <wp:posOffset>349</wp:posOffset>
            </wp:positionV>
            <wp:extent cx="1206500" cy="342900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30EE" w:rsidRPr="006879FE">
        <w:rPr>
          <w:rFonts w:ascii="Calibri" w:hAnsi="Calibri" w:cs="Calibri"/>
          <w:lang w:val="ca-ES"/>
        </w:rPr>
        <w:t xml:space="preserve"> </w:t>
      </w:r>
    </w:p>
    <w:p w14:paraId="3165CC22" w14:textId="77777777" w:rsidR="00424F92" w:rsidRPr="006879FE" w:rsidRDefault="00424F92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73776A14" w14:textId="1563219D" w:rsidR="006B76F4" w:rsidRPr="006879FE" w:rsidRDefault="00177971" w:rsidP="006879FE">
      <w:p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noProof/>
          <w:lang w:val="ca-ES"/>
        </w:rPr>
        <w:drawing>
          <wp:anchor distT="0" distB="0" distL="114300" distR="114300" simplePos="0" relativeHeight="251658251" behindDoc="0" locked="0" layoutInCell="1" allowOverlap="1" wp14:anchorId="512EFE77" wp14:editId="23614D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40" cy="3326765"/>
            <wp:effectExtent l="0" t="0" r="0" b="635"/>
            <wp:wrapSquare wrapText="bothSides"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F3F2C1" w14:textId="64A45D92" w:rsidR="008D72DC" w:rsidRPr="006879FE" w:rsidRDefault="008D72DC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5E3842D1" w14:textId="051D4FDB" w:rsidR="008D72DC" w:rsidRPr="006879FE" w:rsidRDefault="008D72DC" w:rsidP="006879FE">
      <w:p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t>Del codi</w:t>
      </w:r>
      <w:r w:rsidR="00F72870">
        <w:rPr>
          <w:rFonts w:ascii="Calibri" w:hAnsi="Calibri" w:cs="Calibri"/>
          <w:lang w:val="ca-ES"/>
        </w:rPr>
        <w:t xml:space="preserve"> anterior</w:t>
      </w:r>
      <w:r w:rsidRPr="006879FE">
        <w:rPr>
          <w:rFonts w:ascii="Calibri" w:hAnsi="Calibri" w:cs="Calibri"/>
          <w:lang w:val="ca-ES"/>
        </w:rPr>
        <w:t xml:space="preserve">, </w:t>
      </w:r>
      <w:r w:rsidR="005A55DC">
        <w:rPr>
          <w:rFonts w:ascii="Calibri" w:hAnsi="Calibri" w:cs="Calibri"/>
          <w:lang w:val="ca-ES"/>
        </w:rPr>
        <w:t xml:space="preserve">es pot veure que </w:t>
      </w:r>
      <w:r w:rsidRPr="006879FE">
        <w:rPr>
          <w:rFonts w:ascii="Calibri" w:hAnsi="Calibri" w:cs="Calibri"/>
          <w:lang w:val="ca-ES"/>
        </w:rPr>
        <w:t xml:space="preserve">hi ha </w:t>
      </w:r>
      <w:r w:rsidR="00F72870">
        <w:rPr>
          <w:rFonts w:ascii="Calibri" w:hAnsi="Calibri" w:cs="Calibri"/>
          <w:lang w:val="ca-ES"/>
        </w:rPr>
        <w:t>quatre</w:t>
      </w:r>
      <w:r w:rsidR="00F72870" w:rsidRPr="006879FE">
        <w:rPr>
          <w:rFonts w:ascii="Calibri" w:hAnsi="Calibri" w:cs="Calibri"/>
          <w:lang w:val="ca-ES"/>
        </w:rPr>
        <w:t xml:space="preserve"> </w:t>
      </w:r>
      <w:r w:rsidRPr="006879FE">
        <w:rPr>
          <w:rFonts w:ascii="Calibri" w:hAnsi="Calibri" w:cs="Calibri"/>
          <w:lang w:val="ca-ES"/>
        </w:rPr>
        <w:t>funcions privades que s’han d</w:t>
      </w:r>
      <w:r w:rsidR="000036BF" w:rsidRPr="006879FE">
        <w:rPr>
          <w:rFonts w:ascii="Calibri" w:hAnsi="Calibri" w:cs="Calibri"/>
          <w:lang w:val="ca-ES"/>
        </w:rPr>
        <w:t>’</w:t>
      </w:r>
      <w:r w:rsidRPr="006879FE">
        <w:rPr>
          <w:rFonts w:ascii="Calibri" w:hAnsi="Calibri" w:cs="Calibri"/>
          <w:lang w:val="ca-ES"/>
        </w:rPr>
        <w:t>implementar</w:t>
      </w:r>
      <w:r w:rsidR="00F72870">
        <w:rPr>
          <w:rFonts w:ascii="Calibri" w:hAnsi="Calibri" w:cs="Calibri"/>
          <w:lang w:val="ca-ES"/>
        </w:rPr>
        <w:t>:</w:t>
      </w:r>
      <w:r w:rsidR="00F72870" w:rsidRPr="006879FE">
        <w:rPr>
          <w:rFonts w:ascii="Calibri" w:hAnsi="Calibri" w:cs="Calibri"/>
          <w:lang w:val="ca-ES"/>
        </w:rPr>
        <w:t xml:space="preserve"> </w:t>
      </w:r>
    </w:p>
    <w:p w14:paraId="65DE0815" w14:textId="562136AE" w:rsidR="008D72DC" w:rsidRPr="006879FE" w:rsidRDefault="008D72DC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11C93D7C" w14:textId="601F8286" w:rsidR="008C1170" w:rsidRPr="005E1340" w:rsidRDefault="00153AE9" w:rsidP="008C1170">
      <w:pPr>
        <w:pStyle w:val="Prrafodelista"/>
        <w:numPr>
          <w:ilvl w:val="0"/>
          <w:numId w:val="13"/>
        </w:numPr>
        <w:spacing w:line="276" w:lineRule="auto"/>
        <w:jc w:val="both"/>
        <w:rPr>
          <w:rStyle w:val="Refdecomentario"/>
          <w:rFonts w:ascii="Calibri" w:hAnsi="Calibri" w:cs="Calibri"/>
          <w:i/>
          <w:iCs/>
          <w:sz w:val="24"/>
          <w:szCs w:val="24"/>
          <w:lang w:val="ca-ES"/>
        </w:rPr>
      </w:pPr>
      <w:proofErr w:type="spellStart"/>
      <w:r>
        <w:rPr>
          <w:rFonts w:ascii="Calibri" w:hAnsi="Calibri" w:cs="Calibri"/>
          <w:i/>
          <w:iCs/>
          <w:lang w:val="ca-ES"/>
        </w:rPr>
        <w:t>b</w:t>
      </w:r>
      <w:r w:rsidR="008D72DC" w:rsidRPr="008C1170">
        <w:rPr>
          <w:rFonts w:ascii="Calibri" w:hAnsi="Calibri" w:cs="Calibri"/>
          <w:i/>
          <w:iCs/>
          <w:lang w:val="ca-ES"/>
        </w:rPr>
        <w:t>lockbuttons</w:t>
      </w:r>
      <w:proofErr w:type="spellEnd"/>
      <w:r w:rsidR="008D72DC" w:rsidRPr="008C1170">
        <w:rPr>
          <w:rFonts w:ascii="Calibri" w:hAnsi="Calibri" w:cs="Calibri"/>
          <w:i/>
          <w:iCs/>
          <w:lang w:val="ca-ES"/>
        </w:rPr>
        <w:t>(</w:t>
      </w:r>
      <w:proofErr w:type="spellStart"/>
      <w:r w:rsidR="008D72DC" w:rsidRPr="008C1170">
        <w:rPr>
          <w:rFonts w:ascii="Calibri" w:hAnsi="Calibri" w:cs="Calibri"/>
          <w:i/>
          <w:iCs/>
          <w:lang w:val="ca-ES"/>
        </w:rPr>
        <w:t>flag</w:t>
      </w:r>
      <w:proofErr w:type="spellEnd"/>
      <w:r w:rsidR="008D72DC" w:rsidRPr="008C1170">
        <w:rPr>
          <w:rFonts w:ascii="Calibri" w:hAnsi="Calibri" w:cs="Calibri"/>
          <w:i/>
          <w:iCs/>
          <w:lang w:val="ca-ES"/>
        </w:rPr>
        <w:t xml:space="preserve">) -&gt; </w:t>
      </w:r>
      <w:r w:rsidR="000036BF" w:rsidRPr="008C1170">
        <w:rPr>
          <w:rFonts w:ascii="Calibri" w:hAnsi="Calibri" w:cs="Calibri"/>
          <w:lang w:val="ca-ES"/>
        </w:rPr>
        <w:t xml:space="preserve">funció que bloqueja o desbloqueja en funció del valor del </w:t>
      </w:r>
      <w:proofErr w:type="spellStart"/>
      <w:r w:rsidR="000036BF" w:rsidRPr="008C1170">
        <w:rPr>
          <w:rFonts w:ascii="Calibri" w:hAnsi="Calibri" w:cs="Calibri"/>
          <w:lang w:val="ca-ES"/>
        </w:rPr>
        <w:t>boolean</w:t>
      </w:r>
      <w:proofErr w:type="spellEnd"/>
      <w:r w:rsidR="000036BF" w:rsidRPr="008C1170">
        <w:rPr>
          <w:rFonts w:ascii="Calibri" w:hAnsi="Calibri" w:cs="Calibri"/>
          <w:lang w:val="ca-ES"/>
        </w:rPr>
        <w:t xml:space="preserve"> </w:t>
      </w:r>
      <w:proofErr w:type="spellStart"/>
      <w:r w:rsidR="00F72870" w:rsidRPr="005E1340">
        <w:rPr>
          <w:rFonts w:ascii="Calibri" w:hAnsi="Calibri" w:cs="Calibri"/>
          <w:i/>
          <w:lang w:val="ca-ES"/>
        </w:rPr>
        <w:t>flag</w:t>
      </w:r>
      <w:proofErr w:type="spellEnd"/>
      <w:r w:rsidR="00F72870" w:rsidRPr="008C1170">
        <w:rPr>
          <w:rFonts w:ascii="Calibri" w:hAnsi="Calibri" w:cs="Calibri"/>
          <w:lang w:val="ca-ES"/>
        </w:rPr>
        <w:t xml:space="preserve"> </w:t>
      </w:r>
      <w:r w:rsidR="000036BF" w:rsidRPr="008C1170">
        <w:rPr>
          <w:rFonts w:ascii="Calibri" w:hAnsi="Calibri" w:cs="Calibri"/>
          <w:lang w:val="ca-ES"/>
        </w:rPr>
        <w:t>tots els botons i interruptors que permeten modificar el filtre o gràfiques</w:t>
      </w:r>
      <w:r w:rsidR="009024BD">
        <w:rPr>
          <w:rFonts w:ascii="Calibri" w:hAnsi="Calibri" w:cs="Calibri"/>
          <w:lang w:val="ca-ES"/>
        </w:rPr>
        <w:t>.</w:t>
      </w:r>
      <w:r w:rsidR="008537CB">
        <w:rPr>
          <w:rFonts w:ascii="Calibri" w:hAnsi="Calibri" w:cs="Calibri"/>
          <w:lang w:val="ca-ES"/>
        </w:rPr>
        <w:t xml:space="preserve"> </w:t>
      </w:r>
      <w:r w:rsidR="009024BD">
        <w:rPr>
          <w:rFonts w:ascii="Calibri" w:hAnsi="Calibri" w:cs="Calibri"/>
          <w:lang w:val="ca-ES"/>
        </w:rPr>
        <w:t xml:space="preserve">Hi ha un atribut, per cada </w:t>
      </w:r>
      <w:proofErr w:type="spellStart"/>
      <w:r w:rsidR="008537CB">
        <w:rPr>
          <w:rFonts w:ascii="Calibri" w:hAnsi="Calibri" w:cs="Calibri"/>
          <w:lang w:val="ca-ES"/>
        </w:rPr>
        <w:t>knob</w:t>
      </w:r>
      <w:proofErr w:type="spellEnd"/>
      <w:r w:rsidR="009024BD">
        <w:rPr>
          <w:rFonts w:ascii="Calibri" w:hAnsi="Calibri" w:cs="Calibri"/>
          <w:lang w:val="ca-ES"/>
        </w:rPr>
        <w:t>/</w:t>
      </w:r>
      <w:proofErr w:type="spellStart"/>
      <w:r w:rsidR="008537CB">
        <w:rPr>
          <w:rFonts w:ascii="Calibri" w:hAnsi="Calibri" w:cs="Calibri"/>
          <w:lang w:val="ca-ES"/>
        </w:rPr>
        <w:t>switch</w:t>
      </w:r>
      <w:proofErr w:type="spellEnd"/>
      <w:r w:rsidR="009024BD">
        <w:rPr>
          <w:rFonts w:ascii="Calibri" w:hAnsi="Calibri" w:cs="Calibri"/>
          <w:lang w:val="ca-ES"/>
        </w:rPr>
        <w:t xml:space="preserve">, que </w:t>
      </w:r>
      <w:r w:rsidR="008537CB">
        <w:rPr>
          <w:rFonts w:ascii="Calibri" w:hAnsi="Calibri" w:cs="Calibri"/>
          <w:lang w:val="ca-ES"/>
        </w:rPr>
        <w:t xml:space="preserve">fa </w:t>
      </w:r>
      <w:proofErr w:type="spellStart"/>
      <w:r w:rsidR="008537CB">
        <w:rPr>
          <w:rFonts w:ascii="Calibri" w:hAnsi="Calibri" w:cs="Calibri"/>
          <w:lang w:val="ca-ES"/>
        </w:rPr>
        <w:t>d’enable</w:t>
      </w:r>
      <w:proofErr w:type="spellEnd"/>
      <w:r w:rsidR="008537CB">
        <w:rPr>
          <w:rFonts w:ascii="Calibri" w:hAnsi="Calibri" w:cs="Calibri"/>
          <w:lang w:val="ca-ES"/>
        </w:rPr>
        <w:t xml:space="preserve"> de cadascun dels controls de la interfície, l’atribut és el següent, per exemple, </w:t>
      </w:r>
      <w:proofErr w:type="spellStart"/>
      <w:r w:rsidR="008537CB">
        <w:rPr>
          <w:rFonts w:ascii="Calibri" w:hAnsi="Calibri" w:cs="Calibri"/>
          <w:lang w:val="ca-ES"/>
        </w:rPr>
        <w:t>knob.enable</w:t>
      </w:r>
      <w:proofErr w:type="spellEnd"/>
      <w:r w:rsidR="008537CB">
        <w:rPr>
          <w:rFonts w:ascii="Calibri" w:hAnsi="Calibri" w:cs="Calibri"/>
          <w:lang w:val="ca-ES"/>
        </w:rPr>
        <w:t xml:space="preserve"> = </w:t>
      </w:r>
      <w:proofErr w:type="spellStart"/>
      <w:r w:rsidR="008537CB">
        <w:rPr>
          <w:rFonts w:ascii="Calibri" w:hAnsi="Calibri" w:cs="Calibri"/>
          <w:lang w:val="ca-ES"/>
        </w:rPr>
        <w:t>true</w:t>
      </w:r>
      <w:proofErr w:type="spellEnd"/>
      <w:r w:rsidR="008537CB">
        <w:rPr>
          <w:rFonts w:ascii="Calibri" w:hAnsi="Calibri" w:cs="Calibri"/>
          <w:lang w:val="ca-ES"/>
        </w:rPr>
        <w:t>.</w:t>
      </w:r>
    </w:p>
    <w:p w14:paraId="27F2AFB8" w14:textId="12AF4D2A" w:rsidR="000036BF" w:rsidRPr="008C1170" w:rsidRDefault="00153AE9" w:rsidP="008C1170">
      <w:pPr>
        <w:pStyle w:val="Prrafodelista"/>
        <w:numPr>
          <w:ilvl w:val="0"/>
          <w:numId w:val="13"/>
        </w:numPr>
        <w:spacing w:line="276" w:lineRule="auto"/>
        <w:jc w:val="both"/>
        <w:rPr>
          <w:rFonts w:ascii="Calibri" w:hAnsi="Calibri" w:cs="Calibri"/>
          <w:i/>
          <w:iCs/>
          <w:lang w:val="ca-ES"/>
        </w:rPr>
      </w:pPr>
      <w:proofErr w:type="spellStart"/>
      <w:r>
        <w:rPr>
          <w:rFonts w:ascii="Calibri" w:hAnsi="Calibri" w:cs="Calibri"/>
          <w:i/>
          <w:iCs/>
          <w:lang w:val="ca-ES"/>
        </w:rPr>
        <w:t>p</w:t>
      </w:r>
      <w:r w:rsidR="000036BF" w:rsidRPr="008C1170">
        <w:rPr>
          <w:rFonts w:ascii="Calibri" w:hAnsi="Calibri" w:cs="Calibri"/>
          <w:i/>
          <w:iCs/>
          <w:lang w:val="ca-ES"/>
        </w:rPr>
        <w:t>rocessAudio</w:t>
      </w:r>
      <w:proofErr w:type="spellEnd"/>
      <w:r w:rsidR="000036BF" w:rsidRPr="008C1170">
        <w:rPr>
          <w:rFonts w:ascii="Calibri" w:hAnsi="Calibri" w:cs="Calibri"/>
          <w:i/>
          <w:iCs/>
          <w:lang w:val="ca-ES"/>
        </w:rPr>
        <w:t xml:space="preserve">() -&gt; </w:t>
      </w:r>
      <w:r w:rsidR="000036BF" w:rsidRPr="008C1170">
        <w:rPr>
          <w:rFonts w:ascii="Calibri" w:hAnsi="Calibri" w:cs="Calibri"/>
          <w:lang w:val="ca-ES"/>
        </w:rPr>
        <w:t xml:space="preserve">funció que </w:t>
      </w:r>
      <w:r w:rsidR="00587AA8" w:rsidRPr="008C1170">
        <w:rPr>
          <w:rFonts w:ascii="Calibri" w:hAnsi="Calibri" w:cs="Calibri"/>
          <w:lang w:val="ca-ES"/>
        </w:rPr>
        <w:t xml:space="preserve">processa cada trama d’àudio que llegeix el </w:t>
      </w:r>
      <w:proofErr w:type="spellStart"/>
      <w:r w:rsidR="00587AA8" w:rsidRPr="008C1170">
        <w:rPr>
          <w:rFonts w:ascii="Calibri" w:hAnsi="Calibri" w:cs="Calibri"/>
          <w:lang w:val="ca-ES"/>
        </w:rPr>
        <w:t>fileReader</w:t>
      </w:r>
      <w:proofErr w:type="spellEnd"/>
      <w:r w:rsidR="00587AA8" w:rsidRPr="008C1170">
        <w:rPr>
          <w:rFonts w:ascii="Calibri" w:hAnsi="Calibri" w:cs="Calibri"/>
          <w:lang w:val="ca-ES"/>
        </w:rPr>
        <w:t xml:space="preserve"> en funció del efecte seleccionat.</w:t>
      </w:r>
      <w:r w:rsidR="00F72870" w:rsidRPr="008C1170">
        <w:rPr>
          <w:rFonts w:ascii="Calibri" w:hAnsi="Calibri" w:cs="Calibri"/>
          <w:lang w:val="ca-ES"/>
        </w:rPr>
        <w:t xml:space="preserve"> Aquesta funció serà molt semblant a la ja implementada a la Fase 2, però amb algunes diferències que se us expliquen més endavant, degudes al fet que estem processant una trama</w:t>
      </w:r>
      <w:r w:rsidR="00173EA3" w:rsidRPr="008C1170">
        <w:rPr>
          <w:rFonts w:ascii="Calibri" w:hAnsi="Calibri" w:cs="Calibri"/>
          <w:lang w:val="ca-ES"/>
        </w:rPr>
        <w:t xml:space="preserve"> d’un flux continu de àudio, i cal garantir la continuïtat del procés de filtratge digital.</w:t>
      </w:r>
      <w:r w:rsidR="00587AA8" w:rsidRPr="008C1170">
        <w:rPr>
          <w:rFonts w:ascii="Calibri" w:hAnsi="Calibri" w:cs="Calibri"/>
          <w:lang w:val="ca-ES"/>
        </w:rPr>
        <w:t xml:space="preserve"> </w:t>
      </w:r>
    </w:p>
    <w:p w14:paraId="2EFB4164" w14:textId="4EE36616" w:rsidR="000036BF" w:rsidRPr="006879FE" w:rsidRDefault="00153AE9" w:rsidP="006879FE">
      <w:pPr>
        <w:pStyle w:val="Prrafodelista"/>
        <w:numPr>
          <w:ilvl w:val="0"/>
          <w:numId w:val="13"/>
        </w:numPr>
        <w:spacing w:line="276" w:lineRule="auto"/>
        <w:jc w:val="both"/>
        <w:rPr>
          <w:rFonts w:ascii="Calibri" w:hAnsi="Calibri" w:cs="Calibri"/>
          <w:i/>
          <w:iCs/>
          <w:lang w:val="ca-ES"/>
        </w:rPr>
      </w:pPr>
      <w:proofErr w:type="spellStart"/>
      <w:r>
        <w:rPr>
          <w:rFonts w:ascii="Calibri" w:hAnsi="Calibri" w:cs="Calibri"/>
          <w:i/>
          <w:iCs/>
          <w:lang w:val="ca-ES"/>
        </w:rPr>
        <w:t>f</w:t>
      </w:r>
      <w:r w:rsidR="000036BF" w:rsidRPr="006879FE">
        <w:rPr>
          <w:rFonts w:ascii="Calibri" w:hAnsi="Calibri" w:cs="Calibri"/>
          <w:i/>
          <w:iCs/>
          <w:lang w:val="ca-ES"/>
        </w:rPr>
        <w:t>req_temp</w:t>
      </w:r>
      <w:proofErr w:type="spellEnd"/>
      <w:r w:rsidR="000036BF" w:rsidRPr="006879FE">
        <w:rPr>
          <w:rFonts w:ascii="Calibri" w:hAnsi="Calibri" w:cs="Calibri"/>
          <w:i/>
          <w:iCs/>
          <w:lang w:val="ca-ES"/>
        </w:rPr>
        <w:t xml:space="preserve">() -&gt; </w:t>
      </w:r>
      <w:r w:rsidR="000036BF" w:rsidRPr="006879FE">
        <w:rPr>
          <w:rFonts w:ascii="Calibri" w:hAnsi="Calibri" w:cs="Calibri"/>
          <w:lang w:val="ca-ES"/>
        </w:rPr>
        <w:t>funció que s’encarrega</w:t>
      </w:r>
      <w:r w:rsidR="000036BF" w:rsidRPr="006879FE">
        <w:rPr>
          <w:rFonts w:ascii="Calibri" w:hAnsi="Calibri" w:cs="Calibri"/>
          <w:i/>
          <w:iCs/>
          <w:lang w:val="ca-ES"/>
        </w:rPr>
        <w:t xml:space="preserve"> </w:t>
      </w:r>
      <w:r w:rsidR="000036BF" w:rsidRPr="006879FE">
        <w:rPr>
          <w:rFonts w:ascii="Calibri" w:hAnsi="Calibri" w:cs="Calibri"/>
          <w:lang w:val="ca-ES"/>
        </w:rPr>
        <w:t xml:space="preserve">de visualitzar en temps o </w:t>
      </w:r>
      <w:r w:rsidR="00173EA3">
        <w:rPr>
          <w:rFonts w:ascii="Calibri" w:hAnsi="Calibri" w:cs="Calibri"/>
          <w:lang w:val="ca-ES"/>
        </w:rPr>
        <w:t xml:space="preserve">en </w:t>
      </w:r>
      <w:r w:rsidR="000036BF" w:rsidRPr="006879FE">
        <w:rPr>
          <w:rFonts w:ascii="Calibri" w:hAnsi="Calibri" w:cs="Calibri"/>
          <w:lang w:val="ca-ES"/>
        </w:rPr>
        <w:t xml:space="preserve">freqüència el senyal filtrat o original per cada trama d’àudio. </w:t>
      </w:r>
    </w:p>
    <w:p w14:paraId="0CB0FFA4" w14:textId="5B3FA6B3" w:rsidR="00D021E4" w:rsidRPr="006879FE" w:rsidRDefault="00D021E4" w:rsidP="006879FE">
      <w:pPr>
        <w:pStyle w:val="Prrafodelista"/>
        <w:numPr>
          <w:ilvl w:val="0"/>
          <w:numId w:val="13"/>
        </w:numPr>
        <w:spacing w:line="276" w:lineRule="auto"/>
        <w:jc w:val="both"/>
        <w:rPr>
          <w:rFonts w:ascii="Calibri" w:hAnsi="Calibri" w:cs="Calibri"/>
          <w:lang w:val="ca-ES"/>
        </w:rPr>
      </w:pPr>
      <w:proofErr w:type="spellStart"/>
      <w:r w:rsidRPr="006879FE">
        <w:rPr>
          <w:rFonts w:ascii="Calibri" w:hAnsi="Calibri" w:cs="Calibri"/>
          <w:i/>
          <w:iCs/>
          <w:lang w:val="ca-ES"/>
        </w:rPr>
        <w:t>getCoeficients</w:t>
      </w:r>
      <w:proofErr w:type="spellEnd"/>
      <w:r w:rsidRPr="006879FE">
        <w:rPr>
          <w:rFonts w:ascii="Calibri" w:hAnsi="Calibri" w:cs="Calibri"/>
          <w:i/>
          <w:iCs/>
          <w:lang w:val="ca-ES"/>
        </w:rPr>
        <w:t>() -&gt;</w:t>
      </w:r>
      <w:r w:rsidRPr="006879FE">
        <w:rPr>
          <w:rFonts w:ascii="Calibri" w:hAnsi="Calibri" w:cs="Calibri"/>
        </w:rPr>
        <w:t xml:space="preserve"> </w:t>
      </w:r>
      <w:r w:rsidRPr="006879FE">
        <w:rPr>
          <w:rFonts w:ascii="Calibri" w:hAnsi="Calibri" w:cs="Calibri"/>
          <w:lang w:val="ca-ES"/>
        </w:rPr>
        <w:t xml:space="preserve">funció que </w:t>
      </w:r>
      <w:r w:rsidR="00173EA3" w:rsidRPr="006879FE">
        <w:rPr>
          <w:rFonts w:ascii="Calibri" w:hAnsi="Calibri" w:cs="Calibri"/>
          <w:lang w:val="ca-ES"/>
        </w:rPr>
        <w:t>s’encarreg</w:t>
      </w:r>
      <w:r w:rsidR="005A5542">
        <w:rPr>
          <w:rFonts w:ascii="Calibri" w:hAnsi="Calibri" w:cs="Calibri"/>
          <w:lang w:val="ca-ES"/>
        </w:rPr>
        <w:t>a</w:t>
      </w:r>
      <w:r w:rsidR="00173EA3" w:rsidRPr="006879FE">
        <w:rPr>
          <w:rFonts w:ascii="Calibri" w:hAnsi="Calibri" w:cs="Calibri"/>
          <w:lang w:val="ca-ES"/>
        </w:rPr>
        <w:t xml:space="preserve"> </w:t>
      </w:r>
      <w:r w:rsidRPr="006879FE">
        <w:rPr>
          <w:rFonts w:ascii="Calibri" w:hAnsi="Calibri" w:cs="Calibri"/>
          <w:lang w:val="ca-ES"/>
        </w:rPr>
        <w:t xml:space="preserve">d'actualitzar </w:t>
      </w:r>
      <w:r w:rsidR="00173EA3">
        <w:rPr>
          <w:rFonts w:ascii="Calibri" w:hAnsi="Calibri" w:cs="Calibri"/>
          <w:lang w:val="ca-ES"/>
        </w:rPr>
        <w:t>el valor d</w:t>
      </w:r>
      <w:r w:rsidRPr="006879FE">
        <w:rPr>
          <w:rFonts w:ascii="Calibri" w:hAnsi="Calibri" w:cs="Calibri"/>
          <w:lang w:val="ca-ES"/>
        </w:rPr>
        <w:t>els coeficients dels efectes o de l’estat dels interruptors</w:t>
      </w:r>
      <w:r w:rsidR="00173EA3">
        <w:rPr>
          <w:rFonts w:ascii="Calibri" w:hAnsi="Calibri" w:cs="Calibri"/>
          <w:lang w:val="ca-ES"/>
        </w:rPr>
        <w:t>, a partir del que l’usuari ha modificat</w:t>
      </w:r>
      <w:r w:rsidRPr="006879FE">
        <w:rPr>
          <w:rFonts w:ascii="Calibri" w:hAnsi="Calibri" w:cs="Calibri"/>
          <w:lang w:val="ca-ES"/>
        </w:rPr>
        <w:t xml:space="preserve">. </w:t>
      </w:r>
    </w:p>
    <w:p w14:paraId="621F604B" w14:textId="0941DAD9" w:rsidR="00D021E4" w:rsidRPr="006879FE" w:rsidRDefault="00D021E4" w:rsidP="006879FE">
      <w:pPr>
        <w:pStyle w:val="Prrafodelista"/>
        <w:spacing w:line="276" w:lineRule="auto"/>
        <w:jc w:val="both"/>
        <w:rPr>
          <w:rFonts w:ascii="Calibri" w:hAnsi="Calibri" w:cs="Calibri"/>
          <w:i/>
          <w:iCs/>
          <w:lang w:val="ca-ES"/>
        </w:rPr>
      </w:pPr>
    </w:p>
    <w:p w14:paraId="19D571B2" w14:textId="2C777815" w:rsidR="008D72DC" w:rsidRPr="006879FE" w:rsidRDefault="008D72DC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09703DFB" w14:textId="77777777" w:rsidR="008C1170" w:rsidRDefault="008C1170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5C363BBF" w14:textId="77777777" w:rsidR="008C1170" w:rsidRDefault="008C1170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7E467CDD" w14:textId="79C380EF" w:rsidR="008D72DC" w:rsidRPr="006879FE" w:rsidRDefault="00587AA8" w:rsidP="006879FE">
      <w:p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t xml:space="preserve">Variables globals que s’han de generar: </w:t>
      </w:r>
    </w:p>
    <w:p w14:paraId="23DF2D8F" w14:textId="77777777" w:rsidR="00587AA8" w:rsidRPr="006879FE" w:rsidRDefault="00587AA8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2B87B3C0" w14:textId="37549981" w:rsidR="00587AA8" w:rsidRPr="006879FE" w:rsidRDefault="00587AA8" w:rsidP="006879FE">
      <w:pPr>
        <w:pStyle w:val="Prrafodelista"/>
        <w:numPr>
          <w:ilvl w:val="0"/>
          <w:numId w:val="14"/>
        </w:numPr>
        <w:spacing w:line="276" w:lineRule="auto"/>
        <w:jc w:val="both"/>
        <w:rPr>
          <w:rFonts w:ascii="Calibri" w:hAnsi="Calibri" w:cs="Calibri"/>
          <w:lang w:val="ca-ES"/>
        </w:rPr>
      </w:pPr>
      <w:proofErr w:type="spellStart"/>
      <w:r w:rsidRPr="006879FE">
        <w:rPr>
          <w:rFonts w:ascii="Calibri" w:hAnsi="Calibri" w:cs="Calibri"/>
          <w:lang w:val="ca-ES"/>
        </w:rPr>
        <w:t>fileReader</w:t>
      </w:r>
      <w:proofErr w:type="spellEnd"/>
      <w:r w:rsidRPr="006879FE">
        <w:rPr>
          <w:rFonts w:ascii="Calibri" w:hAnsi="Calibri" w:cs="Calibri"/>
          <w:lang w:val="ca-ES"/>
        </w:rPr>
        <w:t xml:space="preserve"> </w:t>
      </w:r>
      <w:r w:rsidR="00173EA3" w:rsidRPr="00173EA3">
        <w:rPr>
          <w:rFonts w:ascii="Calibri" w:hAnsi="Calibri" w:cs="Calibri"/>
          <w:lang w:val="ca-ES"/>
        </w:rPr>
        <w:sym w:font="Wingdings" w:char="F0E0"/>
      </w:r>
      <w:r w:rsidRPr="006879FE">
        <w:rPr>
          <w:rFonts w:ascii="Calibri" w:hAnsi="Calibri" w:cs="Calibri"/>
          <w:lang w:val="ca-ES"/>
        </w:rPr>
        <w:t xml:space="preserve"> objecte que extreu les trames d’àudio</w:t>
      </w:r>
      <w:r w:rsidR="00173EA3">
        <w:rPr>
          <w:rFonts w:ascii="Calibri" w:hAnsi="Calibri" w:cs="Calibri"/>
          <w:lang w:val="ca-ES"/>
        </w:rPr>
        <w:t xml:space="preserve"> del </w:t>
      </w:r>
      <w:proofErr w:type="spellStart"/>
      <w:r w:rsidR="00173EA3">
        <w:rPr>
          <w:rFonts w:ascii="Calibri" w:hAnsi="Calibri" w:cs="Calibri"/>
          <w:lang w:val="ca-ES"/>
        </w:rPr>
        <w:t>conversor</w:t>
      </w:r>
      <w:proofErr w:type="spellEnd"/>
      <w:r w:rsidR="00173EA3">
        <w:rPr>
          <w:rFonts w:ascii="Calibri" w:hAnsi="Calibri" w:cs="Calibri"/>
          <w:lang w:val="ca-ES"/>
        </w:rPr>
        <w:t xml:space="preserve"> A/D.</w:t>
      </w:r>
    </w:p>
    <w:p w14:paraId="32C261E5" w14:textId="7EA531F7" w:rsidR="00587AA8" w:rsidRPr="006879FE" w:rsidRDefault="00587AA8" w:rsidP="006879FE">
      <w:pPr>
        <w:pStyle w:val="Prrafodelista"/>
        <w:numPr>
          <w:ilvl w:val="0"/>
          <w:numId w:val="14"/>
        </w:numPr>
        <w:spacing w:line="276" w:lineRule="auto"/>
        <w:jc w:val="both"/>
        <w:rPr>
          <w:rFonts w:ascii="Calibri" w:hAnsi="Calibri" w:cs="Calibri"/>
          <w:lang w:val="ca-ES"/>
        </w:rPr>
      </w:pPr>
      <w:proofErr w:type="spellStart"/>
      <w:r w:rsidRPr="006879FE">
        <w:rPr>
          <w:rFonts w:ascii="Calibri" w:hAnsi="Calibri" w:cs="Calibri"/>
          <w:lang w:val="ca-ES"/>
        </w:rPr>
        <w:t>deviceWriter</w:t>
      </w:r>
      <w:proofErr w:type="spellEnd"/>
      <w:r w:rsidRPr="006879FE">
        <w:rPr>
          <w:rFonts w:ascii="Calibri" w:hAnsi="Calibri" w:cs="Calibri"/>
          <w:lang w:val="ca-ES"/>
        </w:rPr>
        <w:t xml:space="preserve"> </w:t>
      </w:r>
      <w:r w:rsidR="00173EA3" w:rsidRPr="00173EA3">
        <w:rPr>
          <w:rFonts w:ascii="Calibri" w:hAnsi="Calibri" w:cs="Calibri"/>
          <w:lang w:val="ca-ES"/>
        </w:rPr>
        <w:sym w:font="Wingdings" w:char="F0E0"/>
      </w:r>
      <w:r w:rsidRPr="006879FE">
        <w:rPr>
          <w:rFonts w:ascii="Calibri" w:hAnsi="Calibri" w:cs="Calibri"/>
          <w:lang w:val="ca-ES"/>
        </w:rPr>
        <w:t xml:space="preserve"> objecte que </w:t>
      </w:r>
      <w:r w:rsidR="00173EA3">
        <w:rPr>
          <w:rFonts w:ascii="Calibri" w:hAnsi="Calibri" w:cs="Calibri"/>
          <w:lang w:val="ca-ES"/>
        </w:rPr>
        <w:t>envia la trama d’</w:t>
      </w:r>
      <w:r w:rsidRPr="006879FE">
        <w:rPr>
          <w:rFonts w:ascii="Calibri" w:hAnsi="Calibri" w:cs="Calibri"/>
          <w:lang w:val="ca-ES"/>
        </w:rPr>
        <w:t>àudio amb efecte</w:t>
      </w:r>
      <w:r w:rsidR="00173EA3">
        <w:rPr>
          <w:rFonts w:ascii="Calibri" w:hAnsi="Calibri" w:cs="Calibri"/>
          <w:lang w:val="ca-ES"/>
        </w:rPr>
        <w:t xml:space="preserve"> cap al </w:t>
      </w:r>
      <w:proofErr w:type="spellStart"/>
      <w:r w:rsidR="00173EA3">
        <w:rPr>
          <w:rFonts w:ascii="Calibri" w:hAnsi="Calibri" w:cs="Calibri"/>
          <w:lang w:val="ca-ES"/>
        </w:rPr>
        <w:t>conversor</w:t>
      </w:r>
      <w:proofErr w:type="spellEnd"/>
      <w:r w:rsidR="00173EA3">
        <w:rPr>
          <w:rFonts w:ascii="Calibri" w:hAnsi="Calibri" w:cs="Calibri"/>
          <w:lang w:val="ca-ES"/>
        </w:rPr>
        <w:t xml:space="preserve"> D/A</w:t>
      </w:r>
      <w:r w:rsidRPr="006879FE">
        <w:rPr>
          <w:rFonts w:ascii="Calibri" w:hAnsi="Calibri" w:cs="Calibri"/>
          <w:lang w:val="ca-ES"/>
        </w:rPr>
        <w:t xml:space="preserve">. </w:t>
      </w:r>
    </w:p>
    <w:p w14:paraId="20797396" w14:textId="300FF34B" w:rsidR="00587AA8" w:rsidRPr="006879FE" w:rsidRDefault="00587AA8" w:rsidP="006879FE">
      <w:pPr>
        <w:pStyle w:val="Prrafodelista"/>
        <w:numPr>
          <w:ilvl w:val="0"/>
          <w:numId w:val="14"/>
        </w:numPr>
        <w:spacing w:line="276" w:lineRule="auto"/>
        <w:jc w:val="both"/>
        <w:rPr>
          <w:rFonts w:ascii="Calibri" w:hAnsi="Calibri" w:cs="Calibri"/>
          <w:lang w:val="ca-ES"/>
        </w:rPr>
      </w:pPr>
      <w:proofErr w:type="spellStart"/>
      <w:r w:rsidRPr="006879FE">
        <w:rPr>
          <w:rFonts w:ascii="Calibri" w:hAnsi="Calibri" w:cs="Calibri"/>
          <w:lang w:val="ca-ES"/>
        </w:rPr>
        <w:t>Fs</w:t>
      </w:r>
      <w:proofErr w:type="spellEnd"/>
      <w:r w:rsidRPr="006879FE">
        <w:rPr>
          <w:rFonts w:ascii="Calibri" w:hAnsi="Calibri" w:cs="Calibri"/>
          <w:lang w:val="ca-ES"/>
        </w:rPr>
        <w:t xml:space="preserve"> </w:t>
      </w:r>
      <w:r w:rsidR="00173EA3" w:rsidRPr="00173EA3">
        <w:rPr>
          <w:rFonts w:ascii="Calibri" w:hAnsi="Calibri" w:cs="Calibri"/>
          <w:lang w:val="ca-ES"/>
        </w:rPr>
        <w:sym w:font="Wingdings" w:char="F0E0"/>
      </w:r>
      <w:r w:rsidRPr="006879FE">
        <w:rPr>
          <w:rFonts w:ascii="Calibri" w:hAnsi="Calibri" w:cs="Calibri"/>
          <w:lang w:val="ca-ES"/>
        </w:rPr>
        <w:t xml:space="preserve"> </w:t>
      </w:r>
      <w:r w:rsidR="00490D83" w:rsidRPr="006879FE">
        <w:rPr>
          <w:rFonts w:ascii="Calibri" w:hAnsi="Calibri" w:cs="Calibri"/>
          <w:lang w:val="ca-ES"/>
        </w:rPr>
        <w:t>freqüència</w:t>
      </w:r>
      <w:r w:rsidRPr="006879FE">
        <w:rPr>
          <w:rFonts w:ascii="Calibri" w:hAnsi="Calibri" w:cs="Calibri"/>
          <w:lang w:val="ca-ES"/>
        </w:rPr>
        <w:t xml:space="preserve"> de mostratge del</w:t>
      </w:r>
      <w:r w:rsidR="00173EA3">
        <w:rPr>
          <w:rFonts w:ascii="Calibri" w:hAnsi="Calibri" w:cs="Calibri"/>
          <w:lang w:val="ca-ES"/>
        </w:rPr>
        <w:t>s</w:t>
      </w:r>
      <w:r w:rsidRPr="006879FE">
        <w:rPr>
          <w:rFonts w:ascii="Calibri" w:hAnsi="Calibri" w:cs="Calibri"/>
          <w:lang w:val="ca-ES"/>
        </w:rPr>
        <w:t xml:space="preserve"> </w:t>
      </w:r>
      <w:proofErr w:type="spellStart"/>
      <w:r w:rsidR="00173EA3">
        <w:rPr>
          <w:rFonts w:ascii="Calibri" w:hAnsi="Calibri" w:cs="Calibri"/>
          <w:lang w:val="ca-ES"/>
        </w:rPr>
        <w:t>converso</w:t>
      </w:r>
      <w:r w:rsidR="00E70C88">
        <w:rPr>
          <w:rFonts w:ascii="Calibri" w:hAnsi="Calibri" w:cs="Calibri"/>
          <w:lang w:val="ca-ES"/>
        </w:rPr>
        <w:t>r</w:t>
      </w:r>
      <w:r w:rsidR="00173EA3">
        <w:rPr>
          <w:rFonts w:ascii="Calibri" w:hAnsi="Calibri" w:cs="Calibri"/>
          <w:lang w:val="ca-ES"/>
        </w:rPr>
        <w:t>s</w:t>
      </w:r>
      <w:proofErr w:type="spellEnd"/>
      <w:r w:rsidR="00173EA3">
        <w:rPr>
          <w:rFonts w:ascii="Calibri" w:hAnsi="Calibri" w:cs="Calibri"/>
          <w:lang w:val="ca-ES"/>
        </w:rPr>
        <w:t xml:space="preserve"> A/D i D/A.</w:t>
      </w:r>
    </w:p>
    <w:p w14:paraId="6B44553B" w14:textId="53413452" w:rsidR="00587AA8" w:rsidRPr="006879FE" w:rsidRDefault="00587AA8" w:rsidP="006879FE">
      <w:pPr>
        <w:pStyle w:val="Prrafodelista"/>
        <w:numPr>
          <w:ilvl w:val="0"/>
          <w:numId w:val="14"/>
        </w:numPr>
        <w:spacing w:line="276" w:lineRule="auto"/>
        <w:jc w:val="both"/>
        <w:rPr>
          <w:rFonts w:ascii="Calibri" w:hAnsi="Calibri" w:cs="Calibri"/>
          <w:lang w:val="ca-ES"/>
        </w:rPr>
      </w:pPr>
      <w:proofErr w:type="spellStart"/>
      <w:r w:rsidRPr="006879FE">
        <w:rPr>
          <w:rFonts w:ascii="Calibri" w:hAnsi="Calibri" w:cs="Calibri"/>
          <w:lang w:val="ca-ES"/>
        </w:rPr>
        <w:t>audio</w:t>
      </w:r>
      <w:proofErr w:type="spellEnd"/>
      <w:r w:rsidRPr="006879FE">
        <w:rPr>
          <w:rFonts w:ascii="Calibri" w:hAnsi="Calibri" w:cs="Calibri"/>
          <w:lang w:val="ca-ES"/>
        </w:rPr>
        <w:t xml:space="preserve"> </w:t>
      </w:r>
      <w:r w:rsidR="00173EA3" w:rsidRPr="00173EA3">
        <w:rPr>
          <w:rFonts w:ascii="Calibri" w:hAnsi="Calibri" w:cs="Calibri"/>
          <w:lang w:val="ca-ES"/>
        </w:rPr>
        <w:sym w:font="Wingdings" w:char="F0E0"/>
      </w:r>
      <w:r w:rsidRPr="006879FE">
        <w:rPr>
          <w:rFonts w:ascii="Calibri" w:hAnsi="Calibri" w:cs="Calibri"/>
          <w:lang w:val="ca-ES"/>
        </w:rPr>
        <w:t xml:space="preserve"> </w:t>
      </w:r>
      <w:r w:rsidR="00490D83" w:rsidRPr="006879FE">
        <w:rPr>
          <w:rFonts w:ascii="Calibri" w:hAnsi="Calibri" w:cs="Calibri"/>
          <w:lang w:val="ca-ES"/>
        </w:rPr>
        <w:t>vector</w:t>
      </w:r>
      <w:r w:rsidRPr="006879FE">
        <w:rPr>
          <w:rFonts w:ascii="Calibri" w:hAnsi="Calibri" w:cs="Calibri"/>
          <w:lang w:val="ca-ES"/>
        </w:rPr>
        <w:t xml:space="preserve"> que conté una trama capturada pel </w:t>
      </w:r>
      <w:proofErr w:type="spellStart"/>
      <w:r w:rsidR="00173EA3">
        <w:rPr>
          <w:rFonts w:ascii="Calibri" w:hAnsi="Calibri" w:cs="Calibri"/>
          <w:lang w:val="ca-ES"/>
        </w:rPr>
        <w:t>conversor</w:t>
      </w:r>
      <w:proofErr w:type="spellEnd"/>
      <w:r w:rsidR="00173EA3">
        <w:rPr>
          <w:rFonts w:ascii="Calibri" w:hAnsi="Calibri" w:cs="Calibri"/>
          <w:lang w:val="ca-ES"/>
        </w:rPr>
        <w:t xml:space="preserve"> A/D.</w:t>
      </w:r>
    </w:p>
    <w:p w14:paraId="3C5F428B" w14:textId="55048A76" w:rsidR="00587AA8" w:rsidRPr="006879FE" w:rsidRDefault="00490D83" w:rsidP="006879FE">
      <w:pPr>
        <w:pStyle w:val="Prrafodelista"/>
        <w:numPr>
          <w:ilvl w:val="0"/>
          <w:numId w:val="14"/>
        </w:numPr>
        <w:spacing w:line="276" w:lineRule="auto"/>
        <w:jc w:val="both"/>
        <w:rPr>
          <w:rFonts w:ascii="Calibri" w:hAnsi="Calibri" w:cs="Calibri"/>
          <w:lang w:val="ca-ES"/>
        </w:rPr>
      </w:pPr>
      <w:proofErr w:type="spellStart"/>
      <w:r w:rsidRPr="006879FE">
        <w:rPr>
          <w:rFonts w:ascii="Calibri" w:hAnsi="Calibri" w:cs="Calibri"/>
          <w:lang w:val="ca-ES"/>
        </w:rPr>
        <w:t>audioEfect</w:t>
      </w:r>
      <w:proofErr w:type="spellEnd"/>
      <w:r w:rsidRPr="006879FE">
        <w:rPr>
          <w:rFonts w:ascii="Calibri" w:hAnsi="Calibri" w:cs="Calibri"/>
          <w:lang w:val="ca-ES"/>
        </w:rPr>
        <w:t xml:space="preserve"> </w:t>
      </w:r>
      <w:r w:rsidR="00173EA3" w:rsidRPr="00173EA3">
        <w:rPr>
          <w:rFonts w:ascii="Calibri" w:hAnsi="Calibri" w:cs="Calibri"/>
          <w:lang w:val="ca-ES"/>
        </w:rPr>
        <w:sym w:font="Wingdings" w:char="F0E0"/>
      </w:r>
      <w:r w:rsidRPr="006879FE">
        <w:rPr>
          <w:rFonts w:ascii="Calibri" w:hAnsi="Calibri" w:cs="Calibri"/>
          <w:lang w:val="ca-ES"/>
        </w:rPr>
        <w:t xml:space="preserve"> vector que conté una trama processada amb l’efecte corresponent</w:t>
      </w:r>
      <w:r w:rsidR="00173EA3">
        <w:rPr>
          <w:rFonts w:ascii="Calibri" w:hAnsi="Calibri" w:cs="Calibri"/>
          <w:lang w:val="ca-ES"/>
        </w:rPr>
        <w:t xml:space="preserve"> per a enviar al </w:t>
      </w:r>
      <w:proofErr w:type="spellStart"/>
      <w:r w:rsidR="00173EA3">
        <w:rPr>
          <w:rFonts w:ascii="Calibri" w:hAnsi="Calibri" w:cs="Calibri"/>
          <w:lang w:val="ca-ES"/>
        </w:rPr>
        <w:t>conversor</w:t>
      </w:r>
      <w:proofErr w:type="spellEnd"/>
      <w:r w:rsidR="00173EA3">
        <w:rPr>
          <w:rFonts w:ascii="Calibri" w:hAnsi="Calibri" w:cs="Calibri"/>
          <w:lang w:val="ca-ES"/>
        </w:rPr>
        <w:t xml:space="preserve"> D/A</w:t>
      </w:r>
      <w:r w:rsidRPr="006879FE">
        <w:rPr>
          <w:rFonts w:ascii="Calibri" w:hAnsi="Calibri" w:cs="Calibri"/>
          <w:lang w:val="ca-ES"/>
        </w:rPr>
        <w:t xml:space="preserve">. </w:t>
      </w:r>
    </w:p>
    <w:p w14:paraId="4DC080D5" w14:textId="77777777" w:rsidR="008D72DC" w:rsidRPr="006879FE" w:rsidRDefault="008D72DC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095AF581" w14:textId="2F684234" w:rsidR="008D72DC" w:rsidRPr="006879FE" w:rsidRDefault="008D72DC" w:rsidP="006879FE">
      <w:p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t xml:space="preserve"> </w:t>
      </w:r>
    </w:p>
    <w:p w14:paraId="350C6A1A" w14:textId="3DBD0E99" w:rsidR="006B76F4" w:rsidRPr="006879FE" w:rsidRDefault="6CC70131" w:rsidP="00E70C88">
      <w:pPr>
        <w:pStyle w:val="Ttulo2"/>
        <w:numPr>
          <w:ilvl w:val="1"/>
          <w:numId w:val="11"/>
        </w:numPr>
        <w:spacing w:line="276" w:lineRule="auto"/>
        <w:jc w:val="both"/>
        <w:rPr>
          <w:rFonts w:ascii="Calibri" w:hAnsi="Calibri" w:cs="Calibri"/>
          <w:lang w:val="ca-ES"/>
        </w:rPr>
      </w:pPr>
      <w:bookmarkStart w:id="4" w:name="_Toc91671652"/>
      <w:r w:rsidRPr="006879FE">
        <w:rPr>
          <w:rFonts w:ascii="Calibri" w:hAnsi="Calibri" w:cs="Calibri"/>
          <w:lang w:val="ca-ES"/>
        </w:rPr>
        <w:t>GUI</w:t>
      </w:r>
      <w:bookmarkEnd w:id="4"/>
    </w:p>
    <w:p w14:paraId="5A4EFFC7" w14:textId="23B75354" w:rsidR="006B76F4" w:rsidRPr="006879FE" w:rsidRDefault="006B76F4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4B0495C8" w14:textId="15B05606" w:rsidR="006B76F4" w:rsidRPr="006879FE" w:rsidRDefault="00173EA3" w:rsidP="006879FE">
      <w:pPr>
        <w:spacing w:line="276" w:lineRule="auto"/>
        <w:jc w:val="both"/>
        <w:rPr>
          <w:rFonts w:ascii="Calibri" w:hAnsi="Calibri" w:cs="Calibri"/>
          <w:lang w:val="ca-ES"/>
        </w:rPr>
      </w:pPr>
      <w:r>
        <w:rPr>
          <w:rFonts w:ascii="Calibri" w:hAnsi="Calibri" w:cs="Calibri"/>
          <w:lang w:val="ca-ES"/>
        </w:rPr>
        <w:t>Com ja s’ha explicat, l</w:t>
      </w:r>
      <w:r w:rsidRPr="006879FE">
        <w:rPr>
          <w:rFonts w:ascii="Calibri" w:hAnsi="Calibri" w:cs="Calibri"/>
          <w:lang w:val="ca-ES"/>
        </w:rPr>
        <w:t xml:space="preserve">’objectiu </w:t>
      </w:r>
      <w:r w:rsidR="6CC70131" w:rsidRPr="006879FE">
        <w:rPr>
          <w:rFonts w:ascii="Calibri" w:hAnsi="Calibri" w:cs="Calibri"/>
          <w:lang w:val="ca-ES"/>
        </w:rPr>
        <w:t>ser</w:t>
      </w:r>
      <w:r w:rsidR="2B64434B" w:rsidRPr="006879FE">
        <w:rPr>
          <w:rFonts w:ascii="Calibri" w:hAnsi="Calibri" w:cs="Calibri"/>
          <w:lang w:val="ca-ES"/>
        </w:rPr>
        <w:t>à</w:t>
      </w:r>
      <w:r w:rsidR="6CC70131" w:rsidRPr="006879FE">
        <w:rPr>
          <w:rFonts w:ascii="Calibri" w:hAnsi="Calibri" w:cs="Calibri"/>
          <w:lang w:val="ca-ES"/>
        </w:rPr>
        <w:t xml:space="preserve"> la creació de una interf</w:t>
      </w:r>
      <w:r w:rsidR="26A80957" w:rsidRPr="006879FE">
        <w:rPr>
          <w:rFonts w:ascii="Calibri" w:hAnsi="Calibri" w:cs="Calibri"/>
          <w:lang w:val="ca-ES"/>
        </w:rPr>
        <w:t>ície</w:t>
      </w:r>
      <w:r w:rsidR="6CC70131" w:rsidRPr="006879FE">
        <w:rPr>
          <w:rFonts w:ascii="Calibri" w:hAnsi="Calibri" w:cs="Calibri"/>
          <w:lang w:val="ca-ES"/>
        </w:rPr>
        <w:t xml:space="preserve"> d</w:t>
      </w:r>
      <w:r w:rsidR="0D7FEE61" w:rsidRPr="006879FE">
        <w:rPr>
          <w:rFonts w:ascii="Calibri" w:hAnsi="Calibri" w:cs="Calibri"/>
          <w:lang w:val="ca-ES"/>
        </w:rPr>
        <w:t>’</w:t>
      </w:r>
      <w:r w:rsidR="6CC70131" w:rsidRPr="006879FE">
        <w:rPr>
          <w:rFonts w:ascii="Calibri" w:hAnsi="Calibri" w:cs="Calibri"/>
          <w:lang w:val="ca-ES"/>
        </w:rPr>
        <w:t xml:space="preserve"> usuari (GUI) que perm</w:t>
      </w:r>
      <w:r w:rsidR="48A5F02D" w:rsidRPr="006879FE">
        <w:rPr>
          <w:rFonts w:ascii="Calibri" w:hAnsi="Calibri" w:cs="Calibri"/>
          <w:lang w:val="ca-ES"/>
        </w:rPr>
        <w:t xml:space="preserve">eti </w:t>
      </w:r>
      <w:r w:rsidR="6CC70131" w:rsidRPr="006879FE">
        <w:rPr>
          <w:rFonts w:ascii="Calibri" w:hAnsi="Calibri" w:cs="Calibri"/>
          <w:lang w:val="ca-ES"/>
        </w:rPr>
        <w:t xml:space="preserve"> </w:t>
      </w:r>
      <w:r w:rsidR="00490D83" w:rsidRPr="006879FE">
        <w:rPr>
          <w:rFonts w:ascii="Calibri" w:hAnsi="Calibri" w:cs="Calibri"/>
          <w:lang w:val="ca-ES"/>
        </w:rPr>
        <w:t xml:space="preserve">capturar l’àudio del micròfon, aplicar un efecte dels 3 </w:t>
      </w:r>
      <w:r>
        <w:rPr>
          <w:rFonts w:ascii="Calibri" w:hAnsi="Calibri" w:cs="Calibri"/>
          <w:lang w:val="ca-ES"/>
        </w:rPr>
        <w:t xml:space="preserve">ja </w:t>
      </w:r>
      <w:r w:rsidR="00490D83" w:rsidRPr="006879FE">
        <w:rPr>
          <w:rFonts w:ascii="Calibri" w:hAnsi="Calibri" w:cs="Calibri"/>
          <w:lang w:val="ca-ES"/>
        </w:rPr>
        <w:t>treballats</w:t>
      </w:r>
      <w:r>
        <w:rPr>
          <w:rFonts w:ascii="Calibri" w:hAnsi="Calibri" w:cs="Calibri"/>
          <w:lang w:val="ca-ES"/>
        </w:rPr>
        <w:t xml:space="preserve"> a la Fase 1</w:t>
      </w:r>
      <w:r w:rsidR="00490D83" w:rsidRPr="006879FE">
        <w:rPr>
          <w:rFonts w:ascii="Calibri" w:hAnsi="Calibri" w:cs="Calibri"/>
          <w:lang w:val="ca-ES"/>
        </w:rPr>
        <w:t xml:space="preserve">, </w:t>
      </w:r>
      <w:r>
        <w:rPr>
          <w:rFonts w:ascii="Calibri" w:hAnsi="Calibri" w:cs="Calibri"/>
          <w:lang w:val="ca-ES"/>
        </w:rPr>
        <w:t xml:space="preserve">seleccionar per l’usuari </w:t>
      </w:r>
      <w:r w:rsidR="00490D83" w:rsidRPr="006879FE">
        <w:rPr>
          <w:rFonts w:ascii="Calibri" w:hAnsi="Calibri" w:cs="Calibri"/>
          <w:lang w:val="ca-ES"/>
        </w:rPr>
        <w:t xml:space="preserve">els paràmetres </w:t>
      </w:r>
      <w:r>
        <w:rPr>
          <w:rFonts w:ascii="Calibri" w:hAnsi="Calibri" w:cs="Calibri"/>
          <w:lang w:val="ca-ES"/>
        </w:rPr>
        <w:t xml:space="preserve">dels efectes </w:t>
      </w:r>
      <w:r w:rsidR="00490D83" w:rsidRPr="006879FE">
        <w:rPr>
          <w:rFonts w:ascii="Calibri" w:hAnsi="Calibri" w:cs="Calibri"/>
          <w:lang w:val="ca-ES"/>
        </w:rPr>
        <w:t xml:space="preserve">i finalment escoltar o visualitzar </w:t>
      </w:r>
      <w:r>
        <w:rPr>
          <w:rFonts w:ascii="Calibri" w:hAnsi="Calibri" w:cs="Calibri"/>
          <w:lang w:val="ca-ES"/>
        </w:rPr>
        <w:t>l’àudio amb l’</w:t>
      </w:r>
      <w:r w:rsidR="00490D83" w:rsidRPr="006879FE">
        <w:rPr>
          <w:rFonts w:ascii="Calibri" w:hAnsi="Calibri" w:cs="Calibri"/>
          <w:lang w:val="ca-ES"/>
        </w:rPr>
        <w:t>efecte seleccionat. El disseny de la interfície és lliure, però ha de complir les següents restriccions:</w:t>
      </w:r>
    </w:p>
    <w:p w14:paraId="5C4D2AEE" w14:textId="1774D750" w:rsidR="00BF6FF0" w:rsidRPr="006879FE" w:rsidRDefault="00BF6FF0" w:rsidP="006879FE">
      <w:pPr>
        <w:spacing w:line="276" w:lineRule="auto"/>
        <w:ind w:firstLine="426"/>
        <w:jc w:val="both"/>
        <w:rPr>
          <w:rFonts w:ascii="Calibri" w:hAnsi="Calibri" w:cs="Calibri"/>
          <w:lang w:val="ca-ES"/>
        </w:rPr>
      </w:pPr>
    </w:p>
    <w:p w14:paraId="4AE28B41" w14:textId="65C8EC12" w:rsidR="00490D83" w:rsidRPr="006879FE" w:rsidRDefault="00490D83" w:rsidP="006879FE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t xml:space="preserve">L'arxiu que crea </w:t>
      </w:r>
      <w:proofErr w:type="spellStart"/>
      <w:r w:rsidRPr="006879FE">
        <w:rPr>
          <w:rFonts w:ascii="Calibri" w:hAnsi="Calibri" w:cs="Calibri"/>
          <w:lang w:val="ca-ES"/>
        </w:rPr>
        <w:t>App</w:t>
      </w:r>
      <w:proofErr w:type="spellEnd"/>
      <w:r w:rsidRPr="006879FE">
        <w:rPr>
          <w:rFonts w:ascii="Calibri" w:hAnsi="Calibri" w:cs="Calibri"/>
          <w:lang w:val="ca-ES"/>
        </w:rPr>
        <w:t xml:space="preserve"> </w:t>
      </w:r>
      <w:proofErr w:type="spellStart"/>
      <w:r w:rsidRPr="006879FE">
        <w:rPr>
          <w:rFonts w:ascii="Calibri" w:hAnsi="Calibri" w:cs="Calibri"/>
          <w:lang w:val="ca-ES"/>
        </w:rPr>
        <w:t>Desginer</w:t>
      </w:r>
      <w:proofErr w:type="spellEnd"/>
      <w:r w:rsidRPr="006879FE">
        <w:rPr>
          <w:rFonts w:ascii="Calibri" w:hAnsi="Calibri" w:cs="Calibri"/>
          <w:lang w:val="ca-ES"/>
        </w:rPr>
        <w:t xml:space="preserve"> ha de </w:t>
      </w:r>
      <w:r w:rsidR="00173EA3">
        <w:rPr>
          <w:rFonts w:ascii="Calibri" w:hAnsi="Calibri" w:cs="Calibri"/>
          <w:lang w:val="ca-ES"/>
        </w:rPr>
        <w:t>dir</w:t>
      </w:r>
      <w:r w:rsidRPr="006879FE">
        <w:rPr>
          <w:rFonts w:ascii="Calibri" w:hAnsi="Calibri" w:cs="Calibri"/>
          <w:lang w:val="ca-ES"/>
        </w:rPr>
        <w:t xml:space="preserve">-se </w:t>
      </w:r>
      <w:proofErr w:type="spellStart"/>
      <w:r w:rsidRPr="006879FE">
        <w:rPr>
          <w:rFonts w:ascii="Calibri" w:hAnsi="Calibri" w:cs="Calibri"/>
          <w:lang w:val="ca-ES"/>
        </w:rPr>
        <w:t>GUI.mlapp</w:t>
      </w:r>
      <w:proofErr w:type="spellEnd"/>
      <w:r w:rsidRPr="006879FE">
        <w:rPr>
          <w:rFonts w:ascii="Calibri" w:hAnsi="Calibri" w:cs="Calibri"/>
          <w:lang w:val="ca-ES"/>
        </w:rPr>
        <w:t xml:space="preserve"> i ha d'estar a la carpeta del projecte amb el resta dels elements.</w:t>
      </w:r>
    </w:p>
    <w:p w14:paraId="3950F3F6" w14:textId="049D196D" w:rsidR="00E70645" w:rsidRPr="006879FE" w:rsidRDefault="00490D83" w:rsidP="006879FE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t>Tres</w:t>
      </w:r>
      <w:r w:rsidR="00E70645" w:rsidRPr="006879FE">
        <w:rPr>
          <w:rFonts w:ascii="Calibri" w:hAnsi="Calibri" w:cs="Calibri"/>
          <w:lang w:val="ca-ES"/>
        </w:rPr>
        <w:t xml:space="preserve"> </w:t>
      </w:r>
      <w:proofErr w:type="spellStart"/>
      <w:r w:rsidR="00E70645" w:rsidRPr="006879FE">
        <w:rPr>
          <w:rFonts w:ascii="Calibri" w:hAnsi="Calibri" w:cs="Calibri"/>
          <w:b/>
          <w:bCs/>
          <w:i/>
          <w:iCs/>
          <w:lang w:val="ca-ES"/>
        </w:rPr>
        <w:t>Discrete</w:t>
      </w:r>
      <w:proofErr w:type="spellEnd"/>
      <w:r w:rsidR="00E70645" w:rsidRPr="006879FE">
        <w:rPr>
          <w:rFonts w:ascii="Calibri" w:hAnsi="Calibri" w:cs="Calibri"/>
          <w:b/>
          <w:bCs/>
          <w:i/>
          <w:iCs/>
          <w:lang w:val="ca-ES"/>
        </w:rPr>
        <w:t xml:space="preserve"> </w:t>
      </w:r>
      <w:proofErr w:type="spellStart"/>
      <w:r w:rsidR="00E70645" w:rsidRPr="006879FE">
        <w:rPr>
          <w:rFonts w:ascii="Calibri" w:hAnsi="Calibri" w:cs="Calibri"/>
          <w:b/>
          <w:bCs/>
          <w:i/>
          <w:iCs/>
          <w:lang w:val="ca-ES"/>
        </w:rPr>
        <w:t>Knobs</w:t>
      </w:r>
      <w:proofErr w:type="spellEnd"/>
      <w:r w:rsidR="00E70645" w:rsidRPr="006879FE">
        <w:rPr>
          <w:rFonts w:ascii="Calibri" w:hAnsi="Calibri" w:cs="Calibri"/>
          <w:lang w:val="ca-ES"/>
        </w:rPr>
        <w:t xml:space="preserve"> o </w:t>
      </w:r>
      <w:proofErr w:type="spellStart"/>
      <w:r w:rsidR="00E70645" w:rsidRPr="006879FE">
        <w:rPr>
          <w:rFonts w:ascii="Calibri" w:hAnsi="Calibri" w:cs="Calibri"/>
          <w:b/>
          <w:bCs/>
          <w:i/>
          <w:iCs/>
          <w:lang w:val="ca-ES"/>
        </w:rPr>
        <w:t>Sliders</w:t>
      </w:r>
      <w:proofErr w:type="spellEnd"/>
      <w:r w:rsidR="00E70645" w:rsidRPr="006879FE">
        <w:rPr>
          <w:rFonts w:ascii="Calibri" w:hAnsi="Calibri" w:cs="Calibri"/>
          <w:lang w:val="ca-ES"/>
        </w:rPr>
        <w:t xml:space="preserve"> </w:t>
      </w:r>
      <w:r w:rsidRPr="006879FE">
        <w:rPr>
          <w:rFonts w:ascii="Calibri" w:hAnsi="Calibri" w:cs="Calibri"/>
          <w:lang w:val="ca-ES"/>
        </w:rPr>
        <w:t>que ens permetin ajustar el guany de cada</w:t>
      </w:r>
      <w:r w:rsidR="00A10DE6">
        <w:rPr>
          <w:rFonts w:ascii="Calibri" w:hAnsi="Calibri" w:cs="Calibri"/>
          <w:lang w:val="ca-ES"/>
        </w:rPr>
        <w:t>scun dels</w:t>
      </w:r>
      <w:r w:rsidRPr="006879FE">
        <w:rPr>
          <w:rFonts w:ascii="Calibri" w:hAnsi="Calibri" w:cs="Calibri"/>
          <w:lang w:val="ca-ES"/>
        </w:rPr>
        <w:t xml:space="preserve"> filtre</w:t>
      </w:r>
      <w:r w:rsidR="00A10DE6">
        <w:rPr>
          <w:rFonts w:ascii="Calibri" w:hAnsi="Calibri" w:cs="Calibri"/>
          <w:lang w:val="ca-ES"/>
        </w:rPr>
        <w:t>s de l’equalitzador</w:t>
      </w:r>
      <w:r w:rsidRPr="006879FE">
        <w:rPr>
          <w:rFonts w:ascii="Calibri" w:hAnsi="Calibri" w:cs="Calibri"/>
          <w:lang w:val="ca-ES"/>
        </w:rPr>
        <w:t>.</w:t>
      </w:r>
    </w:p>
    <w:p w14:paraId="40B17451" w14:textId="23F00965" w:rsidR="008B12F0" w:rsidRPr="00A10DE6" w:rsidRDefault="008B12F0" w:rsidP="006879FE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t xml:space="preserve">Dos </w:t>
      </w:r>
      <w:proofErr w:type="spellStart"/>
      <w:r w:rsidRPr="006879FE">
        <w:rPr>
          <w:rFonts w:ascii="Calibri" w:hAnsi="Calibri" w:cs="Calibri"/>
          <w:b/>
          <w:bCs/>
          <w:i/>
          <w:iCs/>
          <w:lang w:val="ca-ES"/>
        </w:rPr>
        <w:t>Discrete</w:t>
      </w:r>
      <w:proofErr w:type="spellEnd"/>
      <w:r w:rsidRPr="006879FE">
        <w:rPr>
          <w:rFonts w:ascii="Calibri" w:hAnsi="Calibri" w:cs="Calibri"/>
          <w:b/>
          <w:bCs/>
          <w:i/>
          <w:iCs/>
          <w:lang w:val="ca-ES"/>
        </w:rPr>
        <w:t xml:space="preserve"> </w:t>
      </w:r>
      <w:proofErr w:type="spellStart"/>
      <w:r w:rsidRPr="006879FE">
        <w:rPr>
          <w:rFonts w:ascii="Calibri" w:hAnsi="Calibri" w:cs="Calibri"/>
          <w:b/>
          <w:bCs/>
          <w:i/>
          <w:iCs/>
          <w:lang w:val="ca-ES"/>
        </w:rPr>
        <w:t>Knobs</w:t>
      </w:r>
      <w:proofErr w:type="spellEnd"/>
      <w:r w:rsidRPr="006879FE">
        <w:rPr>
          <w:rFonts w:ascii="Calibri" w:hAnsi="Calibri" w:cs="Calibri"/>
          <w:lang w:val="ca-ES"/>
        </w:rPr>
        <w:t xml:space="preserve"> o </w:t>
      </w:r>
      <w:proofErr w:type="spellStart"/>
      <w:r w:rsidRPr="006879FE">
        <w:rPr>
          <w:rFonts w:ascii="Calibri" w:hAnsi="Calibri" w:cs="Calibri"/>
          <w:b/>
          <w:bCs/>
          <w:i/>
          <w:iCs/>
          <w:lang w:val="ca-ES"/>
        </w:rPr>
        <w:t>Sliders</w:t>
      </w:r>
      <w:proofErr w:type="spellEnd"/>
      <w:r w:rsidRPr="006879FE">
        <w:rPr>
          <w:rFonts w:ascii="Calibri" w:hAnsi="Calibri" w:cs="Calibri"/>
          <w:b/>
          <w:bCs/>
          <w:i/>
          <w:iCs/>
          <w:lang w:val="ca-ES"/>
        </w:rPr>
        <w:t xml:space="preserve"> </w:t>
      </w:r>
      <w:r w:rsidRPr="00E70C88">
        <w:rPr>
          <w:rFonts w:ascii="Calibri" w:hAnsi="Calibri" w:cs="Calibri"/>
          <w:iCs/>
          <w:lang w:val="ca-ES"/>
        </w:rPr>
        <w:t xml:space="preserve">que </w:t>
      </w:r>
      <w:r w:rsidR="00A10DE6" w:rsidRPr="00E70C88">
        <w:rPr>
          <w:rFonts w:ascii="Calibri" w:hAnsi="Calibri" w:cs="Calibri"/>
          <w:iCs/>
          <w:lang w:val="ca-ES"/>
        </w:rPr>
        <w:t>ajust</w:t>
      </w:r>
      <w:r w:rsidR="00A10DE6">
        <w:rPr>
          <w:rFonts w:ascii="Calibri" w:hAnsi="Calibri" w:cs="Calibri"/>
          <w:iCs/>
          <w:lang w:val="ca-ES"/>
        </w:rPr>
        <w:t>i</w:t>
      </w:r>
      <w:r w:rsidR="00A10DE6" w:rsidRPr="00E70C88">
        <w:rPr>
          <w:rFonts w:ascii="Calibri" w:hAnsi="Calibri" w:cs="Calibri"/>
          <w:iCs/>
          <w:lang w:val="ca-ES"/>
        </w:rPr>
        <w:t xml:space="preserve">n </w:t>
      </w:r>
      <w:r w:rsidRPr="00E70C88">
        <w:rPr>
          <w:rFonts w:ascii="Calibri" w:hAnsi="Calibri" w:cs="Calibri"/>
          <w:iCs/>
          <w:lang w:val="ca-ES"/>
        </w:rPr>
        <w:t>el</w:t>
      </w:r>
      <w:r w:rsidRPr="00E70C88">
        <w:rPr>
          <w:rFonts w:ascii="Calibri" w:hAnsi="Calibri" w:cs="Calibri"/>
          <w:b/>
          <w:bCs/>
          <w:iCs/>
          <w:lang w:val="ca-ES"/>
        </w:rPr>
        <w:t xml:space="preserve"> </w:t>
      </w:r>
      <w:r w:rsidR="00A10DE6" w:rsidRPr="00E70C88">
        <w:rPr>
          <w:rFonts w:ascii="Calibri" w:hAnsi="Calibri" w:cs="Calibri"/>
          <w:bCs/>
          <w:iCs/>
          <w:lang w:val="ca-ES"/>
        </w:rPr>
        <w:t>valor del</w:t>
      </w:r>
      <w:r w:rsidR="00A10DE6">
        <w:rPr>
          <w:rFonts w:ascii="Calibri" w:hAnsi="Calibri" w:cs="Calibri"/>
          <w:b/>
          <w:bCs/>
          <w:iCs/>
          <w:lang w:val="ca-ES"/>
        </w:rPr>
        <w:t xml:space="preserve"> </w:t>
      </w:r>
      <w:proofErr w:type="spellStart"/>
      <w:r w:rsidRPr="00A10DE6">
        <w:rPr>
          <w:rFonts w:ascii="Calibri" w:hAnsi="Calibri" w:cs="Calibri"/>
          <w:i/>
          <w:iCs/>
          <w:lang w:val="ca-ES"/>
        </w:rPr>
        <w:t>delay</w:t>
      </w:r>
      <w:proofErr w:type="spellEnd"/>
      <w:r w:rsidRPr="00E70C88">
        <w:rPr>
          <w:rFonts w:ascii="Calibri" w:hAnsi="Calibri" w:cs="Calibri"/>
          <w:iCs/>
          <w:lang w:val="ca-ES"/>
        </w:rPr>
        <w:t xml:space="preserve"> i el </w:t>
      </w:r>
      <w:proofErr w:type="spellStart"/>
      <w:r w:rsidRPr="00A10DE6">
        <w:rPr>
          <w:rFonts w:ascii="Calibri" w:hAnsi="Calibri" w:cs="Calibri"/>
          <w:i/>
          <w:iCs/>
          <w:lang w:val="ca-ES"/>
        </w:rPr>
        <w:t>echo</w:t>
      </w:r>
      <w:proofErr w:type="spellEnd"/>
      <w:r w:rsidRPr="00A10DE6">
        <w:rPr>
          <w:rFonts w:ascii="Calibri" w:hAnsi="Calibri" w:cs="Calibri"/>
          <w:i/>
          <w:iCs/>
          <w:lang w:val="ca-ES"/>
        </w:rPr>
        <w:t xml:space="preserve"> </w:t>
      </w:r>
      <w:proofErr w:type="spellStart"/>
      <w:r w:rsidRPr="00A10DE6">
        <w:rPr>
          <w:rFonts w:ascii="Calibri" w:hAnsi="Calibri" w:cs="Calibri"/>
          <w:i/>
          <w:iCs/>
          <w:lang w:val="ca-ES"/>
        </w:rPr>
        <w:t>strength</w:t>
      </w:r>
      <w:proofErr w:type="spellEnd"/>
    </w:p>
    <w:p w14:paraId="7A750C0A" w14:textId="2495C051" w:rsidR="00791C4D" w:rsidRPr="00A10DE6" w:rsidRDefault="00791C4D" w:rsidP="006879FE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i/>
          <w:iCs/>
          <w:lang w:val="ca-ES"/>
        </w:rPr>
        <w:t xml:space="preserve">Un </w:t>
      </w:r>
      <w:proofErr w:type="spellStart"/>
      <w:r w:rsidRPr="006879FE">
        <w:rPr>
          <w:rFonts w:ascii="Calibri" w:hAnsi="Calibri" w:cs="Calibri"/>
          <w:b/>
          <w:bCs/>
          <w:i/>
          <w:iCs/>
          <w:lang w:val="ca-ES"/>
        </w:rPr>
        <w:t>Discrete</w:t>
      </w:r>
      <w:proofErr w:type="spellEnd"/>
      <w:r w:rsidRPr="006879FE">
        <w:rPr>
          <w:rFonts w:ascii="Calibri" w:hAnsi="Calibri" w:cs="Calibri"/>
          <w:b/>
          <w:bCs/>
          <w:i/>
          <w:iCs/>
          <w:lang w:val="ca-ES"/>
        </w:rPr>
        <w:t xml:space="preserve"> </w:t>
      </w:r>
      <w:proofErr w:type="spellStart"/>
      <w:r w:rsidRPr="006879FE">
        <w:rPr>
          <w:rFonts w:ascii="Calibri" w:hAnsi="Calibri" w:cs="Calibri"/>
          <w:b/>
          <w:bCs/>
          <w:i/>
          <w:iCs/>
          <w:lang w:val="ca-ES"/>
        </w:rPr>
        <w:t>Knob</w:t>
      </w:r>
      <w:proofErr w:type="spellEnd"/>
      <w:r w:rsidRPr="006879FE">
        <w:rPr>
          <w:rFonts w:ascii="Calibri" w:hAnsi="Calibri" w:cs="Calibri"/>
          <w:lang w:val="ca-ES"/>
        </w:rPr>
        <w:t xml:space="preserve"> o </w:t>
      </w:r>
      <w:proofErr w:type="spellStart"/>
      <w:r w:rsidRPr="006879FE">
        <w:rPr>
          <w:rFonts w:ascii="Calibri" w:hAnsi="Calibri" w:cs="Calibri"/>
          <w:b/>
          <w:bCs/>
          <w:i/>
          <w:iCs/>
          <w:lang w:val="ca-ES"/>
        </w:rPr>
        <w:t>Slider</w:t>
      </w:r>
      <w:proofErr w:type="spellEnd"/>
      <w:r w:rsidRPr="006879FE">
        <w:rPr>
          <w:rFonts w:ascii="Calibri" w:hAnsi="Calibri" w:cs="Calibri"/>
          <w:b/>
          <w:bCs/>
          <w:i/>
          <w:iCs/>
          <w:lang w:val="ca-ES"/>
        </w:rPr>
        <w:t xml:space="preserve"> </w:t>
      </w:r>
      <w:r w:rsidRPr="00E70C88">
        <w:rPr>
          <w:rFonts w:ascii="Calibri" w:hAnsi="Calibri" w:cs="Calibri"/>
          <w:iCs/>
          <w:lang w:val="ca-ES"/>
        </w:rPr>
        <w:t xml:space="preserve">que </w:t>
      </w:r>
      <w:r w:rsidR="00A10DE6" w:rsidRPr="00E70C88">
        <w:rPr>
          <w:rFonts w:ascii="Calibri" w:hAnsi="Calibri" w:cs="Calibri"/>
          <w:iCs/>
          <w:lang w:val="ca-ES"/>
        </w:rPr>
        <w:t>ajust</w:t>
      </w:r>
      <w:r w:rsidR="00A10DE6">
        <w:rPr>
          <w:rFonts w:ascii="Calibri" w:hAnsi="Calibri" w:cs="Calibri"/>
          <w:iCs/>
          <w:lang w:val="ca-ES"/>
        </w:rPr>
        <w:t>i</w:t>
      </w:r>
      <w:r w:rsidR="00A10DE6" w:rsidRPr="00E70C88">
        <w:rPr>
          <w:rFonts w:ascii="Calibri" w:hAnsi="Calibri" w:cs="Calibri"/>
          <w:iCs/>
          <w:lang w:val="ca-ES"/>
        </w:rPr>
        <w:t xml:space="preserve"> </w:t>
      </w:r>
      <w:r w:rsidRPr="00E70C88">
        <w:rPr>
          <w:rFonts w:ascii="Calibri" w:hAnsi="Calibri" w:cs="Calibri"/>
          <w:iCs/>
          <w:lang w:val="ca-ES"/>
        </w:rPr>
        <w:t>el temps de reverberació</w:t>
      </w:r>
    </w:p>
    <w:p w14:paraId="0AC9A6BF" w14:textId="63FFB54A" w:rsidR="00490D83" w:rsidRPr="006879FE" w:rsidRDefault="00490D83" w:rsidP="006879FE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t xml:space="preserve">Heu de presentar </w:t>
      </w:r>
      <w:r w:rsidRPr="006879FE">
        <w:rPr>
          <w:rFonts w:ascii="Calibri" w:hAnsi="Calibri" w:cs="Calibri"/>
          <w:b/>
          <w:bCs/>
          <w:lang w:val="ca-ES"/>
        </w:rPr>
        <w:t xml:space="preserve">una </w:t>
      </w:r>
      <w:r w:rsidR="00A10DE6">
        <w:rPr>
          <w:rFonts w:ascii="Calibri" w:hAnsi="Calibri" w:cs="Calibri"/>
          <w:b/>
          <w:bCs/>
          <w:lang w:val="ca-ES"/>
        </w:rPr>
        <w:t>única</w:t>
      </w:r>
      <w:r w:rsidRPr="006879FE">
        <w:rPr>
          <w:rFonts w:ascii="Calibri" w:hAnsi="Calibri" w:cs="Calibri"/>
          <w:b/>
          <w:bCs/>
          <w:lang w:val="ca-ES"/>
        </w:rPr>
        <w:t xml:space="preserve"> gràfi</w:t>
      </w:r>
      <w:r w:rsidR="00562815" w:rsidRPr="006879FE">
        <w:rPr>
          <w:rFonts w:ascii="Calibri" w:hAnsi="Calibri" w:cs="Calibri"/>
          <w:b/>
          <w:bCs/>
          <w:lang w:val="ca-ES"/>
        </w:rPr>
        <w:t>ca</w:t>
      </w:r>
      <w:r w:rsidRPr="006879FE">
        <w:rPr>
          <w:rFonts w:ascii="Calibri" w:hAnsi="Calibri" w:cs="Calibri"/>
          <w:lang w:val="ca-ES"/>
        </w:rPr>
        <w:t xml:space="preserve"> (</w:t>
      </w:r>
      <w:proofErr w:type="spellStart"/>
      <w:r w:rsidRPr="006879FE">
        <w:rPr>
          <w:rFonts w:ascii="Calibri" w:hAnsi="Calibri" w:cs="Calibri"/>
          <w:b/>
          <w:bCs/>
          <w:lang w:val="ca-ES"/>
        </w:rPr>
        <w:t>Axes</w:t>
      </w:r>
      <w:proofErr w:type="spellEnd"/>
      <w:r w:rsidRPr="006879FE">
        <w:rPr>
          <w:rFonts w:ascii="Calibri" w:hAnsi="Calibri" w:cs="Calibri"/>
          <w:lang w:val="ca-ES"/>
        </w:rPr>
        <w:t xml:space="preserve">). Aquesta ha de mostrar el senyal d'entrada o </w:t>
      </w:r>
      <w:r w:rsidR="00A10DE6">
        <w:rPr>
          <w:rFonts w:ascii="Calibri" w:hAnsi="Calibri" w:cs="Calibri"/>
          <w:lang w:val="ca-ES"/>
        </w:rPr>
        <w:t xml:space="preserve">bé </w:t>
      </w:r>
      <w:r w:rsidRPr="006879FE">
        <w:rPr>
          <w:rFonts w:ascii="Calibri" w:hAnsi="Calibri" w:cs="Calibri"/>
          <w:lang w:val="ca-ES"/>
        </w:rPr>
        <w:t>el senyal filtrat</w:t>
      </w:r>
      <w:r w:rsidR="00B619D8">
        <w:rPr>
          <w:rFonts w:ascii="Calibri" w:hAnsi="Calibri" w:cs="Calibri"/>
          <w:lang w:val="ca-ES"/>
        </w:rPr>
        <w:t>,</w:t>
      </w:r>
      <w:r w:rsidR="00A10DE6">
        <w:rPr>
          <w:rFonts w:ascii="Calibri" w:hAnsi="Calibri" w:cs="Calibri"/>
          <w:lang w:val="ca-ES"/>
        </w:rPr>
        <w:t xml:space="preserve"> </w:t>
      </w:r>
      <w:r w:rsidRPr="006879FE">
        <w:rPr>
          <w:rFonts w:ascii="Calibri" w:hAnsi="Calibri" w:cs="Calibri"/>
          <w:lang w:val="ca-ES"/>
        </w:rPr>
        <w:t xml:space="preserve"> </w:t>
      </w:r>
      <w:r w:rsidR="00A10DE6">
        <w:rPr>
          <w:rFonts w:ascii="Calibri" w:hAnsi="Calibri" w:cs="Calibri"/>
          <w:lang w:val="ca-ES"/>
        </w:rPr>
        <w:t>en</w:t>
      </w:r>
      <w:r w:rsidR="00A10DE6" w:rsidRPr="006879FE">
        <w:rPr>
          <w:rFonts w:ascii="Calibri" w:hAnsi="Calibri" w:cs="Calibri"/>
          <w:lang w:val="ca-ES"/>
        </w:rPr>
        <w:t xml:space="preserve"> </w:t>
      </w:r>
      <w:r w:rsidR="00A10DE6">
        <w:rPr>
          <w:rFonts w:ascii="Calibri" w:hAnsi="Calibri" w:cs="Calibri"/>
          <w:lang w:val="ca-ES"/>
        </w:rPr>
        <w:t>e</w:t>
      </w:r>
      <w:r w:rsidR="00A10DE6" w:rsidRPr="006879FE">
        <w:rPr>
          <w:rFonts w:ascii="Calibri" w:hAnsi="Calibri" w:cs="Calibri"/>
          <w:lang w:val="ca-ES"/>
        </w:rPr>
        <w:t xml:space="preserve">l </w:t>
      </w:r>
      <w:r w:rsidRPr="006879FE">
        <w:rPr>
          <w:rFonts w:ascii="Calibri" w:hAnsi="Calibri" w:cs="Calibri"/>
          <w:lang w:val="ca-ES"/>
        </w:rPr>
        <w:t>domini temporal</w:t>
      </w:r>
      <w:r w:rsidR="00E70C88">
        <w:rPr>
          <w:rFonts w:ascii="Calibri" w:hAnsi="Calibri" w:cs="Calibri"/>
          <w:lang w:val="ca-ES"/>
        </w:rPr>
        <w:t xml:space="preserve"> o</w:t>
      </w:r>
      <w:r w:rsidRPr="006879FE">
        <w:rPr>
          <w:rFonts w:ascii="Calibri" w:hAnsi="Calibri" w:cs="Calibri"/>
          <w:lang w:val="ca-ES"/>
        </w:rPr>
        <w:t xml:space="preserve"> </w:t>
      </w:r>
      <w:r w:rsidR="00A10DE6">
        <w:rPr>
          <w:rFonts w:ascii="Calibri" w:hAnsi="Calibri" w:cs="Calibri"/>
          <w:lang w:val="ca-ES"/>
        </w:rPr>
        <w:t>bé en el</w:t>
      </w:r>
      <w:r w:rsidRPr="006879FE">
        <w:rPr>
          <w:rFonts w:ascii="Calibri" w:hAnsi="Calibri" w:cs="Calibri"/>
          <w:lang w:val="ca-ES"/>
        </w:rPr>
        <w:t xml:space="preserve"> freqüencial. Les gràfiques </w:t>
      </w:r>
      <w:r w:rsidR="00A10DE6">
        <w:rPr>
          <w:rFonts w:ascii="Calibri" w:hAnsi="Calibri" w:cs="Calibri"/>
          <w:lang w:val="ca-ES"/>
        </w:rPr>
        <w:t>en el</w:t>
      </w:r>
      <w:r w:rsidR="00A10DE6" w:rsidRPr="006879FE">
        <w:rPr>
          <w:rFonts w:ascii="Calibri" w:hAnsi="Calibri" w:cs="Calibri"/>
          <w:lang w:val="ca-ES"/>
        </w:rPr>
        <w:t xml:space="preserve"> </w:t>
      </w:r>
      <w:r w:rsidRPr="006879FE">
        <w:rPr>
          <w:rFonts w:ascii="Calibri" w:hAnsi="Calibri" w:cs="Calibri"/>
          <w:lang w:val="ca-ES"/>
        </w:rPr>
        <w:t>domini freqüencial han de tenir un eix logarítmic</w:t>
      </w:r>
      <w:r w:rsidR="00A10DE6">
        <w:rPr>
          <w:rFonts w:ascii="Calibri" w:hAnsi="Calibri" w:cs="Calibri"/>
          <w:lang w:val="ca-ES"/>
        </w:rPr>
        <w:t xml:space="preserve"> en Hz, mentre que la temporal </w:t>
      </w:r>
      <w:r w:rsidR="00E70C88">
        <w:rPr>
          <w:rFonts w:ascii="Calibri" w:hAnsi="Calibri" w:cs="Calibri"/>
          <w:lang w:val="ca-ES"/>
        </w:rPr>
        <w:t>l’eix pot estar en mostres.</w:t>
      </w:r>
      <w:r w:rsidR="00E70C88" w:rsidRPr="006879FE" w:rsidDel="00E70C88">
        <w:rPr>
          <w:rFonts w:ascii="Calibri" w:hAnsi="Calibri" w:cs="Calibri"/>
          <w:lang w:val="ca-ES"/>
        </w:rPr>
        <w:t xml:space="preserve"> </w:t>
      </w:r>
    </w:p>
    <w:p w14:paraId="75332E5B" w14:textId="77452E42" w:rsidR="00015B2B" w:rsidRPr="006879FE" w:rsidRDefault="00015B2B" w:rsidP="006879FE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t xml:space="preserve">Un </w:t>
      </w:r>
      <w:proofErr w:type="spellStart"/>
      <w:r w:rsidRPr="006879FE">
        <w:rPr>
          <w:rFonts w:ascii="Calibri" w:hAnsi="Calibri" w:cs="Calibri"/>
          <w:b/>
          <w:bCs/>
          <w:i/>
          <w:iCs/>
          <w:lang w:val="ca-ES"/>
        </w:rPr>
        <w:t>Switch</w:t>
      </w:r>
      <w:proofErr w:type="spellEnd"/>
      <w:r w:rsidRPr="006879FE">
        <w:rPr>
          <w:rFonts w:ascii="Calibri" w:hAnsi="Calibri" w:cs="Calibri"/>
          <w:b/>
          <w:bCs/>
          <w:i/>
          <w:iCs/>
          <w:lang w:val="ca-ES"/>
        </w:rPr>
        <w:t xml:space="preserve"> </w:t>
      </w:r>
      <w:r w:rsidR="00490D83" w:rsidRPr="006879FE">
        <w:rPr>
          <w:rFonts w:ascii="Calibri" w:hAnsi="Calibri" w:cs="Calibri"/>
          <w:lang w:val="ca-ES"/>
        </w:rPr>
        <w:t xml:space="preserve">que permeti canviar entre </w:t>
      </w:r>
      <w:r w:rsidR="00C577C6">
        <w:rPr>
          <w:rFonts w:ascii="Calibri" w:hAnsi="Calibri" w:cs="Calibri"/>
          <w:lang w:val="ca-ES"/>
        </w:rPr>
        <w:t xml:space="preserve">representació en </w:t>
      </w:r>
      <w:r w:rsidR="00490D83" w:rsidRPr="006879FE">
        <w:rPr>
          <w:rFonts w:ascii="Calibri" w:hAnsi="Calibri" w:cs="Calibri"/>
          <w:lang w:val="ca-ES"/>
        </w:rPr>
        <w:t xml:space="preserve">domini temporal </w:t>
      </w:r>
      <w:r w:rsidR="00C577C6">
        <w:rPr>
          <w:rFonts w:ascii="Calibri" w:hAnsi="Calibri" w:cs="Calibri"/>
          <w:lang w:val="ca-ES"/>
        </w:rPr>
        <w:t>o</w:t>
      </w:r>
      <w:r w:rsidR="00C577C6" w:rsidRPr="006879FE">
        <w:rPr>
          <w:rFonts w:ascii="Calibri" w:hAnsi="Calibri" w:cs="Calibri"/>
          <w:lang w:val="ca-ES"/>
        </w:rPr>
        <w:t xml:space="preserve"> </w:t>
      </w:r>
      <w:r w:rsidR="00490D83" w:rsidRPr="006879FE">
        <w:rPr>
          <w:rFonts w:ascii="Calibri" w:hAnsi="Calibri" w:cs="Calibri"/>
          <w:lang w:val="ca-ES"/>
        </w:rPr>
        <w:t>domini freqüencial.</w:t>
      </w:r>
    </w:p>
    <w:p w14:paraId="73F50E54" w14:textId="585C2B7F" w:rsidR="003961B2" w:rsidRPr="006879FE" w:rsidRDefault="003961B2" w:rsidP="006879FE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t xml:space="preserve">Un </w:t>
      </w:r>
      <w:proofErr w:type="spellStart"/>
      <w:r w:rsidRPr="006879FE">
        <w:rPr>
          <w:rFonts w:ascii="Calibri" w:hAnsi="Calibri" w:cs="Calibri"/>
          <w:b/>
          <w:bCs/>
          <w:i/>
          <w:iCs/>
          <w:lang w:val="ca-ES"/>
        </w:rPr>
        <w:t>Switch</w:t>
      </w:r>
      <w:proofErr w:type="spellEnd"/>
      <w:r w:rsidRPr="006879FE">
        <w:rPr>
          <w:rFonts w:ascii="Calibri" w:hAnsi="Calibri" w:cs="Calibri"/>
          <w:b/>
          <w:bCs/>
          <w:lang w:val="ca-ES"/>
        </w:rPr>
        <w:t xml:space="preserve"> </w:t>
      </w:r>
      <w:r w:rsidRPr="006879FE">
        <w:rPr>
          <w:rFonts w:ascii="Calibri" w:hAnsi="Calibri" w:cs="Calibri"/>
          <w:lang w:val="ca-ES"/>
        </w:rPr>
        <w:t xml:space="preserve">que </w:t>
      </w:r>
      <w:r w:rsidR="00490D83" w:rsidRPr="006879FE">
        <w:rPr>
          <w:rFonts w:ascii="Calibri" w:hAnsi="Calibri" w:cs="Calibri"/>
          <w:lang w:val="ca-ES"/>
        </w:rPr>
        <w:t xml:space="preserve">permeti </w:t>
      </w:r>
      <w:r w:rsidR="00D021E4" w:rsidRPr="006879FE">
        <w:rPr>
          <w:rFonts w:ascii="Calibri" w:hAnsi="Calibri" w:cs="Calibri"/>
          <w:lang w:val="ca-ES"/>
        </w:rPr>
        <w:t xml:space="preserve">seleccionar si volem escoltar l’efecte o </w:t>
      </w:r>
      <w:r w:rsidR="00C577C6" w:rsidRPr="006879FE">
        <w:rPr>
          <w:rFonts w:ascii="Calibri" w:hAnsi="Calibri" w:cs="Calibri"/>
          <w:lang w:val="ca-ES"/>
        </w:rPr>
        <w:t>veure</w:t>
      </w:r>
      <w:r w:rsidR="00C577C6">
        <w:rPr>
          <w:rFonts w:ascii="Calibri" w:hAnsi="Calibri" w:cs="Calibri"/>
          <w:lang w:val="ca-ES"/>
        </w:rPr>
        <w:t xml:space="preserve"> el senyal</w:t>
      </w:r>
      <w:r w:rsidR="00C577C6" w:rsidRPr="006879FE">
        <w:rPr>
          <w:rFonts w:ascii="Calibri" w:hAnsi="Calibri" w:cs="Calibri"/>
          <w:lang w:val="ca-ES"/>
        </w:rPr>
        <w:t xml:space="preserve"> </w:t>
      </w:r>
      <w:r w:rsidR="00D021E4" w:rsidRPr="006879FE">
        <w:rPr>
          <w:rFonts w:ascii="Calibri" w:hAnsi="Calibri" w:cs="Calibri"/>
          <w:lang w:val="ca-ES"/>
        </w:rPr>
        <w:t>en una gràfica</w:t>
      </w:r>
    </w:p>
    <w:p w14:paraId="4A688AF0" w14:textId="77777777" w:rsidR="00D021E4" w:rsidRPr="006879FE" w:rsidRDefault="00A0178F" w:rsidP="006879FE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t xml:space="preserve">Un </w:t>
      </w:r>
      <w:proofErr w:type="spellStart"/>
      <w:r w:rsidRPr="006879FE">
        <w:rPr>
          <w:rFonts w:ascii="Calibri" w:hAnsi="Calibri" w:cs="Calibri"/>
          <w:b/>
          <w:bCs/>
          <w:i/>
          <w:iCs/>
          <w:lang w:val="ca-ES"/>
        </w:rPr>
        <w:t>Switch</w:t>
      </w:r>
      <w:proofErr w:type="spellEnd"/>
      <w:r w:rsidRPr="006879FE">
        <w:rPr>
          <w:rFonts w:ascii="Calibri" w:hAnsi="Calibri" w:cs="Calibri"/>
          <w:lang w:val="ca-ES"/>
        </w:rPr>
        <w:t xml:space="preserve"> </w:t>
      </w:r>
      <w:r w:rsidR="00D021E4" w:rsidRPr="006879FE">
        <w:rPr>
          <w:rFonts w:ascii="Calibri" w:hAnsi="Calibri" w:cs="Calibri"/>
          <w:lang w:val="ca-ES"/>
        </w:rPr>
        <w:t>que ens permeti visualitzar el senyal d'àudio original o el senyal d'àudio amb efecte</w:t>
      </w:r>
      <w:r w:rsidRPr="006879FE">
        <w:rPr>
          <w:rFonts w:ascii="Calibri" w:hAnsi="Calibri" w:cs="Calibri"/>
          <w:lang w:val="ca-ES"/>
        </w:rPr>
        <w:t>.</w:t>
      </w:r>
    </w:p>
    <w:p w14:paraId="4B222113" w14:textId="77777777" w:rsidR="00D021E4" w:rsidRPr="006879FE" w:rsidRDefault="00D021E4" w:rsidP="006879FE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lastRenderedPageBreak/>
        <w:t xml:space="preserve">Les següents funcions privades amb el funcionament anteriorment descrit: </w:t>
      </w:r>
      <w:proofErr w:type="spellStart"/>
      <w:r w:rsidRPr="006879FE">
        <w:rPr>
          <w:rFonts w:ascii="Calibri" w:hAnsi="Calibri" w:cs="Calibri"/>
          <w:b/>
          <w:bCs/>
          <w:i/>
          <w:iCs/>
          <w:lang w:val="ca-ES"/>
        </w:rPr>
        <w:t>Blockbuttons</w:t>
      </w:r>
      <w:proofErr w:type="spellEnd"/>
      <w:r w:rsidRPr="006879FE">
        <w:rPr>
          <w:rFonts w:ascii="Calibri" w:hAnsi="Calibri" w:cs="Calibri"/>
          <w:b/>
          <w:bCs/>
          <w:i/>
          <w:iCs/>
          <w:lang w:val="ca-ES"/>
        </w:rPr>
        <w:t>(</w:t>
      </w:r>
      <w:proofErr w:type="spellStart"/>
      <w:r w:rsidRPr="006879FE">
        <w:rPr>
          <w:rFonts w:ascii="Calibri" w:hAnsi="Calibri" w:cs="Calibri"/>
          <w:b/>
          <w:bCs/>
          <w:i/>
          <w:iCs/>
          <w:lang w:val="ca-ES"/>
        </w:rPr>
        <w:t>flag</w:t>
      </w:r>
      <w:proofErr w:type="spellEnd"/>
      <w:r w:rsidRPr="006879FE">
        <w:rPr>
          <w:rFonts w:ascii="Calibri" w:hAnsi="Calibri" w:cs="Calibri"/>
          <w:b/>
          <w:bCs/>
          <w:i/>
          <w:iCs/>
          <w:lang w:val="ca-ES"/>
        </w:rPr>
        <w:t>),</w:t>
      </w:r>
      <w:r w:rsidRPr="006879FE">
        <w:rPr>
          <w:rFonts w:ascii="Calibri" w:hAnsi="Calibri" w:cs="Calibri"/>
          <w:i/>
          <w:iCs/>
          <w:lang w:val="ca-ES"/>
        </w:rPr>
        <w:t xml:space="preserve"> </w:t>
      </w:r>
      <w:proofErr w:type="spellStart"/>
      <w:r w:rsidRPr="006879FE">
        <w:rPr>
          <w:rFonts w:ascii="Calibri" w:hAnsi="Calibri" w:cs="Calibri"/>
          <w:b/>
          <w:bCs/>
          <w:i/>
          <w:iCs/>
          <w:lang w:val="ca-ES"/>
        </w:rPr>
        <w:t>ProcessAudio</w:t>
      </w:r>
      <w:proofErr w:type="spellEnd"/>
      <w:r w:rsidRPr="006879FE">
        <w:rPr>
          <w:rFonts w:ascii="Calibri" w:hAnsi="Calibri" w:cs="Calibri"/>
          <w:b/>
          <w:bCs/>
          <w:i/>
          <w:iCs/>
          <w:lang w:val="ca-ES"/>
        </w:rPr>
        <w:t>()</w:t>
      </w:r>
      <w:r w:rsidRPr="006879FE">
        <w:rPr>
          <w:rFonts w:ascii="Calibri" w:hAnsi="Calibri" w:cs="Calibri"/>
          <w:i/>
          <w:iCs/>
          <w:lang w:val="ca-ES"/>
        </w:rPr>
        <w:t>,</w:t>
      </w:r>
      <w:proofErr w:type="spellStart"/>
      <w:r w:rsidRPr="006879FE">
        <w:rPr>
          <w:rFonts w:ascii="Calibri" w:hAnsi="Calibri" w:cs="Calibri"/>
          <w:b/>
          <w:bCs/>
          <w:i/>
          <w:iCs/>
          <w:lang w:val="ca-ES"/>
        </w:rPr>
        <w:t>Freq_temp</w:t>
      </w:r>
      <w:proofErr w:type="spellEnd"/>
      <w:r w:rsidRPr="006879FE">
        <w:rPr>
          <w:rFonts w:ascii="Calibri" w:hAnsi="Calibri" w:cs="Calibri"/>
          <w:b/>
          <w:bCs/>
          <w:i/>
          <w:iCs/>
          <w:lang w:val="ca-ES"/>
        </w:rPr>
        <w:t>(),</w:t>
      </w:r>
    </w:p>
    <w:p w14:paraId="765B2ABA" w14:textId="19327772" w:rsidR="00847AD6" w:rsidRPr="006879FE" w:rsidRDefault="00D021E4" w:rsidP="006879FE">
      <w:pPr>
        <w:pStyle w:val="Prrafodelista"/>
        <w:numPr>
          <w:ilvl w:val="0"/>
          <w:numId w:val="8"/>
        </w:num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t xml:space="preserve">Tots els </w:t>
      </w:r>
      <w:proofErr w:type="spellStart"/>
      <w:r w:rsidRPr="006879FE">
        <w:rPr>
          <w:rFonts w:ascii="Calibri" w:hAnsi="Calibri" w:cs="Calibri"/>
          <w:b/>
          <w:bCs/>
          <w:lang w:val="ca-ES"/>
        </w:rPr>
        <w:t>callbacks</w:t>
      </w:r>
      <w:proofErr w:type="spellEnd"/>
      <w:r w:rsidRPr="006879FE">
        <w:rPr>
          <w:rFonts w:ascii="Calibri" w:hAnsi="Calibri" w:cs="Calibri"/>
          <w:b/>
          <w:bCs/>
          <w:lang w:val="ca-ES"/>
        </w:rPr>
        <w:t>()</w:t>
      </w:r>
      <w:r w:rsidRPr="006879FE">
        <w:rPr>
          <w:rFonts w:ascii="Calibri" w:hAnsi="Calibri" w:cs="Calibri"/>
          <w:lang w:val="ca-ES"/>
        </w:rPr>
        <w:t xml:space="preserve"> corresponents als diferents elements de la interfície i la corresponent interacció.</w:t>
      </w:r>
    </w:p>
    <w:p w14:paraId="6C7292D5" w14:textId="71AC208A" w:rsidR="00D021E4" w:rsidRPr="00847AD6" w:rsidRDefault="00D021E4" w:rsidP="00847AD6">
      <w:pPr>
        <w:pStyle w:val="Prrafodelista"/>
        <w:numPr>
          <w:ilvl w:val="0"/>
          <w:numId w:val="8"/>
        </w:numPr>
        <w:spacing w:line="276" w:lineRule="auto"/>
        <w:jc w:val="both"/>
        <w:rPr>
          <w:ins w:id="5" w:author="Mireia Canellas Galceran" w:date="2021-12-29T12:57:00Z"/>
          <w:rFonts w:ascii="Calibri" w:hAnsi="Calibri" w:cs="Calibri"/>
          <w:lang w:val="ca-ES"/>
        </w:rPr>
      </w:pPr>
      <w:r w:rsidRPr="00847AD6">
        <w:rPr>
          <w:rFonts w:ascii="Calibri" w:hAnsi="Calibri" w:cs="Calibri"/>
          <w:lang w:val="ca-ES"/>
        </w:rPr>
        <w:t xml:space="preserve">Definir una </w:t>
      </w:r>
      <w:proofErr w:type="spellStart"/>
      <w:r w:rsidRPr="00847AD6">
        <w:rPr>
          <w:rFonts w:ascii="Calibri" w:hAnsi="Calibri" w:cs="Calibri"/>
          <w:b/>
          <w:bCs/>
          <w:lang w:val="ca-ES"/>
        </w:rPr>
        <w:t>Property</w:t>
      </w:r>
      <w:proofErr w:type="spellEnd"/>
      <w:r w:rsidRPr="00847AD6">
        <w:rPr>
          <w:rFonts w:ascii="Calibri" w:hAnsi="Calibri" w:cs="Calibri"/>
          <w:b/>
          <w:bCs/>
          <w:lang w:val="ca-ES"/>
        </w:rPr>
        <w:t>()</w:t>
      </w:r>
      <w:r w:rsidRPr="00847AD6">
        <w:rPr>
          <w:rFonts w:ascii="Calibri" w:hAnsi="Calibri" w:cs="Calibri"/>
          <w:lang w:val="ca-ES"/>
        </w:rPr>
        <w:t xml:space="preserve"> privada amb totes les variables globals a emprar.</w:t>
      </w:r>
    </w:p>
    <w:p w14:paraId="736934C8" w14:textId="77777777" w:rsidR="00AD64CA" w:rsidRDefault="00AD64CA" w:rsidP="00346A2C">
      <w:pPr>
        <w:pStyle w:val="Prrafodelista"/>
        <w:spacing w:line="276" w:lineRule="auto"/>
        <w:ind w:left="1080"/>
        <w:jc w:val="both"/>
        <w:rPr>
          <w:rFonts w:ascii="Calibri" w:hAnsi="Calibri" w:cs="Calibri"/>
          <w:lang w:val="ca-ES"/>
        </w:rPr>
      </w:pPr>
    </w:p>
    <w:p w14:paraId="08A9B5B2" w14:textId="67DB4362" w:rsidR="00AD64CA" w:rsidRPr="00346A2C" w:rsidRDefault="00860604" w:rsidP="00346A2C">
      <w:pPr>
        <w:pStyle w:val="Prrafodelista"/>
        <w:spacing w:line="276" w:lineRule="auto"/>
        <w:ind w:left="1080"/>
        <w:jc w:val="both"/>
        <w:rPr>
          <w:rFonts w:ascii="Calibri" w:hAnsi="Calibri" w:cs="Calibri"/>
          <w:b/>
          <w:bCs/>
          <w:u w:val="single"/>
          <w:lang w:val="ca-ES"/>
        </w:rPr>
      </w:pPr>
      <w:r w:rsidRPr="00153AE9">
        <w:rPr>
          <w:rFonts w:ascii="Calibri" w:hAnsi="Calibri" w:cs="Calibri"/>
          <w:b/>
          <w:bCs/>
          <w:u w:val="single"/>
          <w:lang w:val="ca-ES"/>
        </w:rPr>
        <w:t>NOTA:</w:t>
      </w:r>
      <w:r>
        <w:rPr>
          <w:rFonts w:ascii="Calibri" w:hAnsi="Calibri" w:cs="Calibri"/>
          <w:b/>
          <w:bCs/>
          <w:u w:val="single"/>
          <w:lang w:val="ca-ES"/>
        </w:rPr>
        <w:t xml:space="preserve"> </w:t>
      </w:r>
      <w:r w:rsidR="00AD64CA" w:rsidRPr="00346A2C">
        <w:rPr>
          <w:rFonts w:ascii="Calibri" w:hAnsi="Calibri" w:cs="Calibri"/>
          <w:b/>
          <w:bCs/>
          <w:u w:val="single"/>
          <w:lang w:val="ca-ES"/>
        </w:rPr>
        <w:t xml:space="preserve">És important mirar el vídeo sencer d’introducció a </w:t>
      </w:r>
      <w:proofErr w:type="spellStart"/>
      <w:r w:rsidR="00AD64CA" w:rsidRPr="00346A2C">
        <w:rPr>
          <w:rFonts w:ascii="Calibri" w:hAnsi="Calibri" w:cs="Calibri"/>
          <w:b/>
          <w:bCs/>
          <w:u w:val="single"/>
          <w:lang w:val="ca-ES"/>
        </w:rPr>
        <w:t>l’app</w:t>
      </w:r>
      <w:proofErr w:type="spellEnd"/>
      <w:r w:rsidR="00AD64CA" w:rsidRPr="00346A2C">
        <w:rPr>
          <w:rFonts w:ascii="Calibri" w:hAnsi="Calibri" w:cs="Calibri"/>
          <w:b/>
          <w:bCs/>
          <w:u w:val="single"/>
          <w:lang w:val="ca-ES"/>
        </w:rPr>
        <w:t xml:space="preserve"> </w:t>
      </w:r>
      <w:proofErr w:type="spellStart"/>
      <w:r w:rsidR="00AD64CA" w:rsidRPr="00346A2C">
        <w:rPr>
          <w:rFonts w:ascii="Calibri" w:hAnsi="Calibri" w:cs="Calibri"/>
          <w:b/>
          <w:bCs/>
          <w:u w:val="single"/>
          <w:lang w:val="ca-ES"/>
        </w:rPr>
        <w:t>designer</w:t>
      </w:r>
      <w:proofErr w:type="spellEnd"/>
      <w:r w:rsidR="00346A2C">
        <w:rPr>
          <w:rFonts w:ascii="Calibri" w:hAnsi="Calibri" w:cs="Calibri"/>
          <w:b/>
          <w:bCs/>
          <w:u w:val="single"/>
          <w:lang w:val="ca-ES"/>
        </w:rPr>
        <w:t xml:space="preserve"> (adjuntat al final de l’apartat 3)</w:t>
      </w:r>
      <w:r w:rsidR="00AD64CA" w:rsidRPr="00346A2C">
        <w:rPr>
          <w:rFonts w:ascii="Calibri" w:hAnsi="Calibri" w:cs="Calibri"/>
          <w:b/>
          <w:bCs/>
          <w:u w:val="single"/>
          <w:lang w:val="ca-ES"/>
        </w:rPr>
        <w:t xml:space="preserve"> ja que s’expliquen punts molt importants i de gran ajuda, per exemple a partir del minut 5 s’explica com crear els </w:t>
      </w:r>
      <w:proofErr w:type="spellStart"/>
      <w:r w:rsidR="00AD64CA" w:rsidRPr="00346A2C">
        <w:rPr>
          <w:rFonts w:ascii="Calibri" w:hAnsi="Calibri" w:cs="Calibri"/>
          <w:b/>
          <w:bCs/>
          <w:u w:val="single"/>
          <w:lang w:val="ca-ES"/>
        </w:rPr>
        <w:t>callbacks</w:t>
      </w:r>
      <w:proofErr w:type="spellEnd"/>
      <w:r w:rsidR="00AD64CA" w:rsidRPr="00346A2C">
        <w:rPr>
          <w:rFonts w:ascii="Calibri" w:hAnsi="Calibri" w:cs="Calibri"/>
          <w:b/>
          <w:bCs/>
          <w:u w:val="single"/>
          <w:lang w:val="ca-ES"/>
        </w:rPr>
        <w:t xml:space="preserve"> i propier</w:t>
      </w:r>
      <w:r w:rsidR="00AD64CA">
        <w:rPr>
          <w:rFonts w:ascii="Calibri" w:hAnsi="Calibri" w:cs="Calibri"/>
          <w:b/>
          <w:bCs/>
          <w:u w:val="single"/>
          <w:lang w:val="ca-ES"/>
        </w:rPr>
        <w:t>ties</w:t>
      </w:r>
      <w:r w:rsidR="00AD64CA" w:rsidRPr="00346A2C">
        <w:rPr>
          <w:rFonts w:ascii="Calibri" w:hAnsi="Calibri" w:cs="Calibri"/>
          <w:b/>
          <w:bCs/>
          <w:u w:val="single"/>
          <w:lang w:val="ca-ES"/>
        </w:rPr>
        <w:t>.</w:t>
      </w:r>
    </w:p>
    <w:p w14:paraId="424AF08D" w14:textId="629B0C5A" w:rsidR="001E01EA" w:rsidRPr="006879FE" w:rsidRDefault="001E01EA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64E1A2AE" w14:textId="77777777" w:rsidR="000C55EB" w:rsidRPr="006879FE" w:rsidRDefault="000C55EB" w:rsidP="006879FE">
      <w:p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t xml:space="preserve">Un cop incorporats tots els elements a la interfície, passarem a treballar a nivell de codi. El primer pas serà crear la </w:t>
      </w:r>
      <w:proofErr w:type="spellStart"/>
      <w:r w:rsidRPr="006879FE">
        <w:rPr>
          <w:rFonts w:ascii="Calibri" w:hAnsi="Calibri" w:cs="Calibri"/>
          <w:lang w:val="ca-ES"/>
        </w:rPr>
        <w:t>property</w:t>
      </w:r>
      <w:proofErr w:type="spellEnd"/>
      <w:r w:rsidRPr="006879FE">
        <w:rPr>
          <w:rFonts w:ascii="Calibri" w:hAnsi="Calibri" w:cs="Calibri"/>
          <w:lang w:val="ca-ES"/>
        </w:rPr>
        <w:t xml:space="preserve"> privada amb totes les variables globals del sistema, com ara la freqüència de mostreig o les variables on s'emmagatzemen els coeficients dels filtres.</w:t>
      </w:r>
    </w:p>
    <w:p w14:paraId="3F2AD85C" w14:textId="77777777" w:rsidR="000C55EB" w:rsidRPr="006879FE" w:rsidRDefault="000C55EB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69BB1185" w14:textId="4111BFEA" w:rsidR="000C55EB" w:rsidRPr="006879FE" w:rsidRDefault="000C55EB" w:rsidP="006879FE">
      <w:p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t xml:space="preserve">Per accedir a una variable global del sistema o a un element de la interfície, posem sempre la paraula </w:t>
      </w:r>
      <w:proofErr w:type="spellStart"/>
      <w:r w:rsidRPr="006879FE">
        <w:rPr>
          <w:rFonts w:ascii="Calibri" w:hAnsi="Calibri" w:cs="Calibri"/>
          <w:lang w:val="ca-ES"/>
        </w:rPr>
        <w:t>app</w:t>
      </w:r>
      <w:proofErr w:type="spellEnd"/>
      <w:r w:rsidRPr="006879FE">
        <w:rPr>
          <w:rFonts w:ascii="Calibri" w:hAnsi="Calibri" w:cs="Calibri"/>
          <w:lang w:val="ca-ES"/>
        </w:rPr>
        <w:t xml:space="preserve">.(i el nom de la variable) per tenir el seu valor. </w:t>
      </w:r>
    </w:p>
    <w:p w14:paraId="489BFBD3" w14:textId="77777777" w:rsidR="000C55EB" w:rsidRPr="006879FE" w:rsidRDefault="000C55EB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2318A5B2" w14:textId="2ED1F6A6" w:rsidR="000C55EB" w:rsidRPr="006879FE" w:rsidRDefault="000C55EB" w:rsidP="006879FE">
      <w:p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t>Un cop realitzat aquest pas, a la funció privada inicial (</w:t>
      </w:r>
      <w:proofErr w:type="spellStart"/>
      <w:r w:rsidRPr="006879FE">
        <w:rPr>
          <w:rFonts w:ascii="Calibri" w:hAnsi="Calibri" w:cs="Calibri"/>
          <w:lang w:val="ca-ES"/>
        </w:rPr>
        <w:t>function</w:t>
      </w:r>
      <w:proofErr w:type="spellEnd"/>
      <w:r w:rsidRPr="006879FE">
        <w:rPr>
          <w:rFonts w:ascii="Calibri" w:hAnsi="Calibri" w:cs="Calibri"/>
          <w:lang w:val="ca-ES"/>
        </w:rPr>
        <w:t xml:space="preserve"> </w:t>
      </w:r>
      <w:proofErr w:type="spellStart"/>
      <w:r w:rsidRPr="006879FE">
        <w:rPr>
          <w:rFonts w:ascii="Calibri" w:hAnsi="Calibri" w:cs="Calibri"/>
          <w:lang w:val="ca-ES"/>
        </w:rPr>
        <w:t>startupFcn</w:t>
      </w:r>
      <w:proofErr w:type="spellEnd"/>
      <w:r w:rsidRPr="006879FE">
        <w:rPr>
          <w:rFonts w:ascii="Calibri" w:hAnsi="Calibri" w:cs="Calibri"/>
          <w:lang w:val="ca-ES"/>
        </w:rPr>
        <w:t>(</w:t>
      </w:r>
      <w:proofErr w:type="spellStart"/>
      <w:r w:rsidRPr="006879FE">
        <w:rPr>
          <w:rFonts w:ascii="Calibri" w:hAnsi="Calibri" w:cs="Calibri"/>
          <w:lang w:val="ca-ES"/>
        </w:rPr>
        <w:t>app</w:t>
      </w:r>
      <w:proofErr w:type="spellEnd"/>
      <w:r w:rsidRPr="006879FE">
        <w:rPr>
          <w:rFonts w:ascii="Calibri" w:hAnsi="Calibri" w:cs="Calibri"/>
          <w:lang w:val="ca-ES"/>
        </w:rPr>
        <w:t xml:space="preserve">, val1)) llegir els fitxers .mat generats a la Fase </w:t>
      </w:r>
      <w:r w:rsidR="00C577C6">
        <w:rPr>
          <w:rFonts w:ascii="Calibri" w:hAnsi="Calibri" w:cs="Calibri"/>
          <w:lang w:val="ca-ES"/>
        </w:rPr>
        <w:t>1</w:t>
      </w:r>
      <w:r w:rsidR="00C577C6" w:rsidRPr="006879FE">
        <w:rPr>
          <w:rFonts w:ascii="Calibri" w:hAnsi="Calibri" w:cs="Calibri"/>
          <w:lang w:val="ca-ES"/>
        </w:rPr>
        <w:t xml:space="preserve"> </w:t>
      </w:r>
      <w:r w:rsidRPr="006879FE">
        <w:rPr>
          <w:rFonts w:ascii="Calibri" w:hAnsi="Calibri" w:cs="Calibri"/>
          <w:lang w:val="ca-ES"/>
        </w:rPr>
        <w:t>i guardar els coeficients en les variables globals del sistema</w:t>
      </w:r>
      <w:r w:rsidR="00860604" w:rsidRPr="00153AE9">
        <w:rPr>
          <w:rFonts w:ascii="Calibri" w:hAnsi="Calibri" w:cs="Calibri"/>
          <w:lang w:val="ca-ES"/>
        </w:rPr>
        <w:t>, ja que així podem accedir a aquestes en tot moment</w:t>
      </w:r>
      <w:r w:rsidRPr="00153AE9">
        <w:rPr>
          <w:rFonts w:ascii="Calibri" w:hAnsi="Calibri" w:cs="Calibri"/>
          <w:lang w:val="ca-ES"/>
        </w:rPr>
        <w:t>.</w:t>
      </w:r>
      <w:r w:rsidRPr="006879FE">
        <w:rPr>
          <w:rFonts w:ascii="Calibri" w:hAnsi="Calibri" w:cs="Calibri"/>
          <w:lang w:val="ca-ES"/>
        </w:rPr>
        <w:t xml:space="preserve"> A més, </w:t>
      </w:r>
      <w:r w:rsidR="00C577C6">
        <w:rPr>
          <w:rFonts w:ascii="Calibri" w:hAnsi="Calibri" w:cs="Calibri"/>
          <w:lang w:val="ca-ES"/>
        </w:rPr>
        <w:t xml:space="preserve">també cal </w:t>
      </w:r>
      <w:r w:rsidRPr="006879FE">
        <w:rPr>
          <w:rFonts w:ascii="Calibri" w:hAnsi="Calibri" w:cs="Calibri"/>
          <w:lang w:val="ca-ES"/>
        </w:rPr>
        <w:t>inicialitzar tots els valors dels elements de la interfície.</w:t>
      </w:r>
    </w:p>
    <w:p w14:paraId="0399618E" w14:textId="77777777" w:rsidR="000C55EB" w:rsidRPr="006879FE" w:rsidRDefault="000C55EB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2E40276E" w14:textId="32DCF983" w:rsidR="000C55EB" w:rsidRPr="006879FE" w:rsidRDefault="000C55EB" w:rsidP="006879FE">
      <w:p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t xml:space="preserve">Per </w:t>
      </w:r>
      <w:r w:rsidR="00CD1CE5" w:rsidRPr="00153AE9">
        <w:rPr>
          <w:rFonts w:ascii="Calibri" w:hAnsi="Calibri" w:cs="Calibri"/>
          <w:lang w:val="ca-ES"/>
        </w:rPr>
        <w:t>llegir o</w:t>
      </w:r>
      <w:r w:rsidR="00CD1CE5">
        <w:rPr>
          <w:rFonts w:ascii="Calibri" w:hAnsi="Calibri" w:cs="Calibri"/>
          <w:lang w:val="ca-ES"/>
        </w:rPr>
        <w:t xml:space="preserve"> </w:t>
      </w:r>
      <w:r w:rsidRPr="006879FE">
        <w:rPr>
          <w:rFonts w:ascii="Calibri" w:hAnsi="Calibri" w:cs="Calibri"/>
          <w:lang w:val="ca-ES"/>
        </w:rPr>
        <w:t xml:space="preserve">modificar el valor d'un element, podem fer servir la comanda </w:t>
      </w:r>
      <w:proofErr w:type="spellStart"/>
      <w:r w:rsidRPr="006879FE">
        <w:rPr>
          <w:rFonts w:ascii="Calibri" w:hAnsi="Calibri" w:cs="Calibri"/>
          <w:lang w:val="ca-ES"/>
        </w:rPr>
        <w:t>app.nom_element.Value</w:t>
      </w:r>
      <w:proofErr w:type="spellEnd"/>
      <w:r w:rsidRPr="006879FE">
        <w:rPr>
          <w:rFonts w:ascii="Calibri" w:hAnsi="Calibri" w:cs="Calibri"/>
          <w:lang w:val="ca-ES"/>
        </w:rPr>
        <w:t>.</w:t>
      </w:r>
    </w:p>
    <w:p w14:paraId="6E356C31" w14:textId="77777777" w:rsidR="000C55EB" w:rsidRPr="006879FE" w:rsidRDefault="000C55EB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7135C8EF" w14:textId="4531DFB1" w:rsidR="000C55EB" w:rsidRPr="006879FE" w:rsidRDefault="000C55EB" w:rsidP="006879FE">
      <w:p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t xml:space="preserve">A partir d'aquí, </w:t>
      </w:r>
      <w:r w:rsidR="00C577C6">
        <w:rPr>
          <w:rFonts w:ascii="Calibri" w:hAnsi="Calibri" w:cs="Calibri"/>
          <w:lang w:val="ca-ES"/>
        </w:rPr>
        <w:t xml:space="preserve">cal </w:t>
      </w:r>
      <w:r w:rsidRPr="006879FE">
        <w:rPr>
          <w:rFonts w:ascii="Calibri" w:hAnsi="Calibri" w:cs="Calibri"/>
          <w:lang w:val="ca-ES"/>
        </w:rPr>
        <w:t xml:space="preserve">implementar les funcions privades i els </w:t>
      </w:r>
      <w:proofErr w:type="spellStart"/>
      <w:r w:rsidRPr="006879FE">
        <w:rPr>
          <w:rFonts w:ascii="Calibri" w:hAnsi="Calibri" w:cs="Calibri"/>
          <w:lang w:val="ca-ES"/>
        </w:rPr>
        <w:t>callbacks</w:t>
      </w:r>
      <w:proofErr w:type="spellEnd"/>
      <w:r w:rsidRPr="006879FE">
        <w:rPr>
          <w:rFonts w:ascii="Calibri" w:hAnsi="Calibri" w:cs="Calibri"/>
          <w:lang w:val="ca-ES"/>
        </w:rPr>
        <w:t xml:space="preserve"> que permetin una interacció completa amb tots els elements de la interfície.</w:t>
      </w:r>
    </w:p>
    <w:p w14:paraId="699108C8" w14:textId="7C0AD46B" w:rsidR="00562815" w:rsidRPr="006879FE" w:rsidRDefault="00562815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4683FF10" w14:textId="4AF9DB0B" w:rsidR="00562815" w:rsidRDefault="005A5542" w:rsidP="006879FE">
      <w:pPr>
        <w:spacing w:line="276" w:lineRule="auto"/>
        <w:jc w:val="both"/>
        <w:rPr>
          <w:rFonts w:ascii="Calibri" w:hAnsi="Calibri" w:cs="Calibri"/>
          <w:lang w:val="ca-ES"/>
        </w:rPr>
      </w:pPr>
      <w:r>
        <w:rPr>
          <w:rFonts w:ascii="Calibri" w:hAnsi="Calibri" w:cs="Calibri"/>
          <w:noProof/>
          <w:lang w:val="ca-ES"/>
        </w:rPr>
        <w:lastRenderedPageBreak/>
        <mc:AlternateContent>
          <mc:Choice Requires="wps">
            <w:drawing>
              <wp:anchor distT="0" distB="0" distL="114300" distR="114300" simplePos="0" relativeHeight="251661323" behindDoc="0" locked="0" layoutInCell="1" allowOverlap="1" wp14:anchorId="7E6A1684" wp14:editId="5C85D2DA">
                <wp:simplePos x="0" y="0"/>
                <wp:positionH relativeFrom="column">
                  <wp:posOffset>1017606</wp:posOffset>
                </wp:positionH>
                <wp:positionV relativeFrom="paragraph">
                  <wp:posOffset>2310279</wp:posOffset>
                </wp:positionV>
                <wp:extent cx="4150659" cy="349623"/>
                <wp:effectExtent l="0" t="0" r="2540" b="635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0659" cy="3496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070F56A" w14:textId="3EEA5FB4" w:rsidR="007C3B0D" w:rsidRPr="001D6CBE" w:rsidRDefault="007C3B0D" w:rsidP="005A5542">
                            <w:pPr>
                              <w:pStyle w:val="Descripcin"/>
                              <w:rPr>
                                <w:lang w:val="es-ES_tradnl"/>
                              </w:rPr>
                            </w:pPr>
                            <w:r w:rsidRPr="006879FE">
                              <w:rPr>
                                <w:rFonts w:ascii="Calibri" w:hAnsi="Calibri" w:cs="Calibri"/>
                                <w:color w:val="2F5496" w:themeColor="accent1" w:themeShade="BF"/>
                                <w:szCs w:val="22"/>
                                <w:lang w:val="ca-ES"/>
                              </w:rPr>
                              <w:t xml:space="preserve">Il·lustració </w:t>
                            </w:r>
                            <w:r>
                              <w:t xml:space="preserve">4: </w:t>
                            </w:r>
                            <w:proofErr w:type="spellStart"/>
                            <w:r>
                              <w:t>Exemple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d’interfície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gràfica</w:t>
                            </w:r>
                            <w:proofErr w:type="spellEnd"/>
                            <w:r>
                              <w:t xml:space="preserve"> del </w:t>
                            </w:r>
                            <w:proofErr w:type="spellStart"/>
                            <w:r>
                              <w:t>nostre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plugin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d’àudio</w:t>
                            </w:r>
                            <w:proofErr w:type="spellEnd"/>
                          </w:p>
                          <w:p w14:paraId="150CD4A6" w14:textId="3405E00C" w:rsidR="007C3B0D" w:rsidRDefault="007C3B0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E6A1684" id="Cuadro de texto 1" o:spid="_x0000_s1031" type="#_x0000_t202" style="position:absolute;left:0;text-align:left;margin-left:80.15pt;margin-top:181.9pt;width:326.8pt;height:27.55pt;z-index:2516613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" fillcolor="white [3201]" stroked="f" strokeweight=".5pt">
                <v:textbox>
                  <w:txbxContent>
                    <w:p w14:paraId="6070F56A" w14:textId="3EEA5FB4" w:rsidR="007C3B0D" w:rsidRPr="001D6CBE" w:rsidRDefault="007C3B0D" w:rsidP="005A5542">
                      <w:pPr>
                        <w:pStyle w:val="Descripcin"/>
                        <w:rPr>
                          <w:lang w:val="es-ES_tradnl"/>
                        </w:rPr>
                      </w:pPr>
                      <w:r w:rsidRPr="006879FE">
                        <w:rPr>
                          <w:rFonts w:ascii="Calibri" w:hAnsi="Calibri" w:cs="Calibri"/>
                          <w:color w:val="2F5496" w:themeColor="accent1" w:themeShade="BF"/>
                          <w:szCs w:val="22"/>
                          <w:lang w:val="ca-ES"/>
                        </w:rPr>
                        <w:t xml:space="preserve">Il·lustració </w:t>
                      </w:r>
                      <w:r>
                        <w:t xml:space="preserve">4: </w:t>
                      </w:r>
                      <w:proofErr w:type="spellStart"/>
                      <w:r>
                        <w:t>Exemple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d’interfície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gràfica</w:t>
                      </w:r>
                      <w:proofErr w:type="spellEnd"/>
                      <w:r>
                        <w:t xml:space="preserve"> del </w:t>
                      </w:r>
                      <w:proofErr w:type="spellStart"/>
                      <w:r>
                        <w:t>nostre</w:t>
                      </w:r>
                      <w:proofErr w:type="spellEnd"/>
                      <w:r>
                        <w:t xml:space="preserve"> plugin </w:t>
                      </w:r>
                      <w:proofErr w:type="spellStart"/>
                      <w:r>
                        <w:t>d’àudio</w:t>
                      </w:r>
                      <w:proofErr w:type="spellEnd"/>
                    </w:p>
                    <w:p w14:paraId="150CD4A6" w14:textId="3405E00C" w:rsidR="007C3B0D" w:rsidRDefault="007C3B0D"/>
                  </w:txbxContent>
                </v:textbox>
              </v:shape>
            </w:pict>
          </mc:Fallback>
        </mc:AlternateContent>
      </w:r>
      <w:r w:rsidR="00562815" w:rsidRPr="006879FE">
        <w:rPr>
          <w:rFonts w:ascii="Calibri" w:hAnsi="Calibri" w:cs="Calibri"/>
          <w:noProof/>
          <w:lang w:val="ca-ES"/>
        </w:rPr>
        <w:drawing>
          <wp:inline distT="0" distB="0" distL="0" distR="0" wp14:anchorId="6FC84E34" wp14:editId="4D8E5674">
            <wp:extent cx="2669309" cy="2311476"/>
            <wp:effectExtent l="0" t="0" r="0" b="0"/>
            <wp:docPr id="7" name="Imagen 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un celular&#10;&#10;Descripción generada automá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123" cy="234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9FE">
        <w:rPr>
          <w:rFonts w:ascii="Calibri" w:hAnsi="Calibri" w:cs="Calibri"/>
          <w:lang w:val="ca-ES"/>
        </w:rPr>
        <w:t xml:space="preserve">  </w:t>
      </w:r>
      <w:r w:rsidR="00562815" w:rsidRPr="006879FE">
        <w:rPr>
          <w:rFonts w:ascii="Calibri" w:hAnsi="Calibri" w:cs="Calibri"/>
          <w:noProof/>
          <w:lang w:val="ca-ES"/>
        </w:rPr>
        <w:drawing>
          <wp:inline distT="0" distB="0" distL="0" distR="0" wp14:anchorId="7C8C7472" wp14:editId="34BA6EC1">
            <wp:extent cx="2651353" cy="2313460"/>
            <wp:effectExtent l="0" t="0" r="3175" b="0"/>
            <wp:docPr id="10" name="Imagen 1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&#10;&#10;Descripción generada automáticamente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3"/>
                    <a:stretch/>
                  </pic:blipFill>
                  <pic:spPr bwMode="auto">
                    <a:xfrm>
                      <a:off x="0" y="0"/>
                      <a:ext cx="2654001" cy="2315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8561D" w14:textId="70641801" w:rsidR="005A5542" w:rsidRPr="006879FE" w:rsidRDefault="005A5542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1837AC73" w14:textId="77777777" w:rsidR="00562815" w:rsidRPr="006879FE" w:rsidRDefault="00562815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25ED90E1" w14:textId="386FFCF6" w:rsidR="00562815" w:rsidRDefault="00C577C6" w:rsidP="006879FE">
      <w:pPr>
        <w:spacing w:line="276" w:lineRule="auto"/>
        <w:jc w:val="both"/>
        <w:rPr>
          <w:rFonts w:ascii="Calibri" w:hAnsi="Calibri" w:cs="Calibri"/>
          <w:lang w:val="ca-ES"/>
        </w:rPr>
      </w:pPr>
      <w:r>
        <w:rPr>
          <w:rFonts w:ascii="Calibri" w:hAnsi="Calibri" w:cs="Calibri"/>
          <w:lang w:val="ca-ES"/>
        </w:rPr>
        <w:t>Com es pot veure, a la f</w:t>
      </w:r>
      <w:r w:rsidRPr="006879FE">
        <w:rPr>
          <w:rFonts w:ascii="Calibri" w:hAnsi="Calibri" w:cs="Calibri"/>
          <w:lang w:val="ca-ES"/>
        </w:rPr>
        <w:t xml:space="preserve">igura </w:t>
      </w:r>
      <w:r w:rsidR="00562815" w:rsidRPr="006879FE">
        <w:rPr>
          <w:rFonts w:ascii="Calibri" w:hAnsi="Calibri" w:cs="Calibri"/>
          <w:lang w:val="ca-ES"/>
        </w:rPr>
        <w:t xml:space="preserve">esquerra </w:t>
      </w:r>
      <w:r>
        <w:rPr>
          <w:rFonts w:ascii="Calibri" w:hAnsi="Calibri" w:cs="Calibri"/>
          <w:lang w:val="ca-ES"/>
        </w:rPr>
        <w:t xml:space="preserve"> tenim</w:t>
      </w:r>
      <w:r w:rsidR="00562815" w:rsidRPr="006879FE">
        <w:rPr>
          <w:rFonts w:ascii="Calibri" w:hAnsi="Calibri" w:cs="Calibri"/>
          <w:lang w:val="ca-ES"/>
        </w:rPr>
        <w:t xml:space="preserve"> actiu </w:t>
      </w:r>
      <w:r>
        <w:rPr>
          <w:rFonts w:ascii="Calibri" w:hAnsi="Calibri" w:cs="Calibri"/>
          <w:lang w:val="ca-ES"/>
        </w:rPr>
        <w:t xml:space="preserve">el mode gràfic (primer </w:t>
      </w:r>
      <w:proofErr w:type="spellStart"/>
      <w:r>
        <w:rPr>
          <w:rFonts w:ascii="Calibri" w:hAnsi="Calibri" w:cs="Calibri"/>
          <w:lang w:val="ca-ES"/>
        </w:rPr>
        <w:t>switch</w:t>
      </w:r>
      <w:proofErr w:type="spellEnd"/>
      <w:r>
        <w:rPr>
          <w:rFonts w:ascii="Calibri" w:hAnsi="Calibri" w:cs="Calibri"/>
          <w:lang w:val="ca-ES"/>
        </w:rPr>
        <w:t xml:space="preserve"> està en mode “show”) </w:t>
      </w:r>
      <w:r w:rsidR="00562815" w:rsidRPr="006879FE">
        <w:rPr>
          <w:rFonts w:ascii="Calibri" w:hAnsi="Calibri" w:cs="Calibri"/>
          <w:lang w:val="ca-ES"/>
        </w:rPr>
        <w:t xml:space="preserve">amb la gràfica de freqüència </w:t>
      </w:r>
      <w:r>
        <w:rPr>
          <w:rFonts w:ascii="Calibri" w:hAnsi="Calibri" w:cs="Calibri"/>
          <w:lang w:val="ca-ES"/>
        </w:rPr>
        <w:t xml:space="preserve">(segon </w:t>
      </w:r>
      <w:proofErr w:type="spellStart"/>
      <w:r>
        <w:rPr>
          <w:rFonts w:ascii="Calibri" w:hAnsi="Calibri" w:cs="Calibri"/>
          <w:lang w:val="ca-ES"/>
        </w:rPr>
        <w:t>switch</w:t>
      </w:r>
      <w:proofErr w:type="spellEnd"/>
      <w:r>
        <w:rPr>
          <w:rFonts w:ascii="Calibri" w:hAnsi="Calibri" w:cs="Calibri"/>
          <w:lang w:val="ca-ES"/>
        </w:rPr>
        <w:t xml:space="preserve"> està en mode “</w:t>
      </w:r>
      <w:proofErr w:type="spellStart"/>
      <w:r>
        <w:rPr>
          <w:rFonts w:ascii="Calibri" w:hAnsi="Calibri" w:cs="Calibri"/>
          <w:lang w:val="ca-ES"/>
        </w:rPr>
        <w:t>Freq</w:t>
      </w:r>
      <w:proofErr w:type="spellEnd"/>
      <w:r>
        <w:rPr>
          <w:rFonts w:ascii="Calibri" w:hAnsi="Calibri" w:cs="Calibri"/>
          <w:lang w:val="ca-ES"/>
        </w:rPr>
        <w:t xml:space="preserve">”) </w:t>
      </w:r>
      <w:r w:rsidR="00562815" w:rsidRPr="006879FE">
        <w:rPr>
          <w:rFonts w:ascii="Calibri" w:hAnsi="Calibri" w:cs="Calibri"/>
          <w:lang w:val="ca-ES"/>
        </w:rPr>
        <w:t>del senyal original</w:t>
      </w:r>
      <w:r>
        <w:rPr>
          <w:rFonts w:ascii="Calibri" w:hAnsi="Calibri" w:cs="Calibri"/>
          <w:lang w:val="ca-ES"/>
        </w:rPr>
        <w:t xml:space="preserve"> (tercer </w:t>
      </w:r>
      <w:proofErr w:type="spellStart"/>
      <w:r>
        <w:rPr>
          <w:rFonts w:ascii="Calibri" w:hAnsi="Calibri" w:cs="Calibri"/>
          <w:lang w:val="ca-ES"/>
        </w:rPr>
        <w:t>switch</w:t>
      </w:r>
      <w:proofErr w:type="spellEnd"/>
      <w:r>
        <w:rPr>
          <w:rFonts w:ascii="Calibri" w:hAnsi="Calibri" w:cs="Calibri"/>
          <w:lang w:val="ca-ES"/>
        </w:rPr>
        <w:t xml:space="preserve"> està en mode “</w:t>
      </w:r>
      <w:proofErr w:type="spellStart"/>
      <w:r>
        <w:rPr>
          <w:rFonts w:ascii="Calibri" w:hAnsi="Calibri" w:cs="Calibri"/>
          <w:lang w:val="ca-ES"/>
        </w:rPr>
        <w:t>Orig</w:t>
      </w:r>
      <w:proofErr w:type="spellEnd"/>
      <w:r>
        <w:rPr>
          <w:rFonts w:ascii="Calibri" w:hAnsi="Calibri" w:cs="Calibri"/>
          <w:lang w:val="ca-ES"/>
        </w:rPr>
        <w:t>”)</w:t>
      </w:r>
      <w:r w:rsidR="00562815" w:rsidRPr="006879FE">
        <w:rPr>
          <w:rFonts w:ascii="Calibri" w:hAnsi="Calibri" w:cs="Calibri"/>
          <w:lang w:val="ca-ES"/>
        </w:rPr>
        <w:t>.</w:t>
      </w:r>
      <w:r>
        <w:rPr>
          <w:rFonts w:ascii="Calibri" w:hAnsi="Calibri" w:cs="Calibri"/>
          <w:lang w:val="ca-ES"/>
        </w:rPr>
        <w:t xml:space="preserve"> El </w:t>
      </w:r>
      <w:proofErr w:type="spellStart"/>
      <w:r>
        <w:rPr>
          <w:rFonts w:ascii="Calibri" w:hAnsi="Calibri" w:cs="Calibri"/>
          <w:lang w:val="ca-ES"/>
        </w:rPr>
        <w:t>switch</w:t>
      </w:r>
      <w:proofErr w:type="spellEnd"/>
      <w:r>
        <w:rPr>
          <w:rFonts w:ascii="Calibri" w:hAnsi="Calibri" w:cs="Calibri"/>
          <w:lang w:val="ca-ES"/>
        </w:rPr>
        <w:t xml:space="preserve"> amb modes “ON” i “OFF” és el que activa o desactiva el funcionament a temps real.</w:t>
      </w:r>
    </w:p>
    <w:p w14:paraId="4B0AAC4A" w14:textId="77777777" w:rsidR="00C577C6" w:rsidRPr="006879FE" w:rsidRDefault="00C577C6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0D535014" w14:textId="4B3137BD" w:rsidR="00562815" w:rsidRDefault="00C577C6" w:rsidP="006879FE">
      <w:pPr>
        <w:spacing w:line="276" w:lineRule="auto"/>
        <w:jc w:val="both"/>
        <w:rPr>
          <w:rFonts w:ascii="Calibri" w:hAnsi="Calibri" w:cs="Calibri"/>
          <w:lang w:val="ca-ES"/>
        </w:rPr>
      </w:pPr>
      <w:r>
        <w:rPr>
          <w:rFonts w:ascii="Calibri" w:hAnsi="Calibri" w:cs="Calibri"/>
          <w:lang w:val="ca-ES"/>
        </w:rPr>
        <w:t>En canvi, a la f</w:t>
      </w:r>
      <w:r w:rsidRPr="006879FE">
        <w:rPr>
          <w:rFonts w:ascii="Calibri" w:hAnsi="Calibri" w:cs="Calibri"/>
          <w:lang w:val="ca-ES"/>
        </w:rPr>
        <w:t xml:space="preserve">igura </w:t>
      </w:r>
      <w:r w:rsidR="00562815" w:rsidRPr="006879FE">
        <w:rPr>
          <w:rFonts w:ascii="Calibri" w:hAnsi="Calibri" w:cs="Calibri"/>
          <w:lang w:val="ca-ES"/>
        </w:rPr>
        <w:t xml:space="preserve">dreta </w:t>
      </w:r>
      <w:r>
        <w:rPr>
          <w:rFonts w:ascii="Calibri" w:hAnsi="Calibri" w:cs="Calibri"/>
          <w:lang w:val="ca-ES"/>
        </w:rPr>
        <w:t>veiem que el processament a temps real està aturat (“OFF”)</w:t>
      </w:r>
      <w:r w:rsidR="00562815" w:rsidRPr="006879FE">
        <w:rPr>
          <w:rFonts w:ascii="Calibri" w:hAnsi="Calibri" w:cs="Calibri"/>
          <w:lang w:val="ca-ES"/>
        </w:rPr>
        <w:t xml:space="preserve"> amb tots els botons i </w:t>
      </w:r>
      <w:proofErr w:type="spellStart"/>
      <w:r w:rsidR="00562815" w:rsidRPr="00991153">
        <w:rPr>
          <w:rFonts w:ascii="Calibri" w:hAnsi="Calibri" w:cs="Calibri"/>
          <w:i/>
          <w:lang w:val="ca-ES"/>
        </w:rPr>
        <w:t>knobs</w:t>
      </w:r>
      <w:proofErr w:type="spellEnd"/>
      <w:r w:rsidR="00562815" w:rsidRPr="006879FE">
        <w:rPr>
          <w:rFonts w:ascii="Calibri" w:hAnsi="Calibri" w:cs="Calibri"/>
          <w:lang w:val="ca-ES"/>
        </w:rPr>
        <w:t xml:space="preserve"> actius per poder modificar els paràmetres dels efectes.</w:t>
      </w:r>
    </w:p>
    <w:p w14:paraId="170B1204" w14:textId="77777777" w:rsidR="00896E23" w:rsidRPr="006879FE" w:rsidRDefault="00896E23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6B2AAAA9" w14:textId="3B326FB8" w:rsidR="000C55EB" w:rsidRPr="006879FE" w:rsidRDefault="005A5542" w:rsidP="00991153">
      <w:pPr>
        <w:pStyle w:val="Ttulo2"/>
        <w:numPr>
          <w:ilvl w:val="1"/>
          <w:numId w:val="11"/>
        </w:numPr>
        <w:spacing w:line="276" w:lineRule="auto"/>
        <w:jc w:val="both"/>
        <w:rPr>
          <w:rFonts w:ascii="Calibri" w:hAnsi="Calibri" w:cs="Calibri"/>
          <w:lang w:val="ca-ES"/>
        </w:rPr>
      </w:pPr>
      <w:bookmarkStart w:id="6" w:name="_Toc91671653"/>
      <w:r>
        <w:rPr>
          <w:rFonts w:ascii="Calibri" w:hAnsi="Calibri" w:cs="Calibri"/>
          <w:lang w:val="ca-ES"/>
        </w:rPr>
        <w:t>Processament</w:t>
      </w:r>
      <w:r w:rsidR="00473E89">
        <w:rPr>
          <w:rFonts w:ascii="Calibri" w:hAnsi="Calibri" w:cs="Calibri"/>
          <w:lang w:val="ca-ES"/>
        </w:rPr>
        <w:t xml:space="preserve"> a t</w:t>
      </w:r>
      <w:r w:rsidR="000C55EB" w:rsidRPr="006879FE">
        <w:rPr>
          <w:rFonts w:ascii="Calibri" w:hAnsi="Calibri" w:cs="Calibri"/>
          <w:lang w:val="ca-ES"/>
        </w:rPr>
        <w:t xml:space="preserve">emps </w:t>
      </w:r>
      <w:r w:rsidR="00473E89">
        <w:rPr>
          <w:rFonts w:ascii="Calibri" w:hAnsi="Calibri" w:cs="Calibri"/>
          <w:lang w:val="ca-ES"/>
        </w:rPr>
        <w:t>r</w:t>
      </w:r>
      <w:r w:rsidR="000C55EB" w:rsidRPr="006879FE">
        <w:rPr>
          <w:rFonts w:ascii="Calibri" w:hAnsi="Calibri" w:cs="Calibri"/>
          <w:lang w:val="ca-ES"/>
        </w:rPr>
        <w:t>eal</w:t>
      </w:r>
      <w:bookmarkEnd w:id="6"/>
    </w:p>
    <w:p w14:paraId="56EF77C8" w14:textId="3BD31823" w:rsidR="000C55EB" w:rsidRPr="006879FE" w:rsidRDefault="000C55EB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1C8D79C8" w14:textId="692F691A" w:rsidR="00791C4D" w:rsidRPr="006879FE" w:rsidRDefault="000C55EB" w:rsidP="006879FE">
      <w:p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t>En la Fase I, disposàvem de tot</w:t>
      </w:r>
      <w:r w:rsidR="008B12F0" w:rsidRPr="006879FE">
        <w:rPr>
          <w:rFonts w:ascii="Calibri" w:hAnsi="Calibri" w:cs="Calibri"/>
          <w:lang w:val="ca-ES"/>
        </w:rPr>
        <w:t xml:space="preserve"> el vector</w:t>
      </w:r>
      <w:r w:rsidRPr="006879FE">
        <w:rPr>
          <w:rFonts w:ascii="Calibri" w:hAnsi="Calibri" w:cs="Calibri"/>
          <w:lang w:val="ca-ES"/>
        </w:rPr>
        <w:t xml:space="preserve"> </w:t>
      </w:r>
      <w:r w:rsidR="00CD1CE5" w:rsidRPr="00153AE9">
        <w:rPr>
          <w:rFonts w:ascii="Calibri" w:hAnsi="Calibri" w:cs="Calibri"/>
          <w:lang w:val="ca-ES"/>
        </w:rPr>
        <w:t>de</w:t>
      </w:r>
      <w:r w:rsidR="00CD1CE5">
        <w:rPr>
          <w:rFonts w:ascii="Calibri" w:hAnsi="Calibri" w:cs="Calibri"/>
          <w:lang w:val="ca-ES"/>
        </w:rPr>
        <w:t xml:space="preserve"> </w:t>
      </w:r>
      <w:r w:rsidR="008B12F0" w:rsidRPr="006879FE">
        <w:rPr>
          <w:rFonts w:ascii="Calibri" w:hAnsi="Calibri" w:cs="Calibri"/>
          <w:lang w:val="ca-ES"/>
        </w:rPr>
        <w:t>l’àudio seguit i junt</w:t>
      </w:r>
      <w:r w:rsidR="00CD1CE5">
        <w:rPr>
          <w:rFonts w:ascii="Calibri" w:hAnsi="Calibri" w:cs="Calibri"/>
          <w:lang w:val="ca-ES"/>
        </w:rPr>
        <w:t>,</w:t>
      </w:r>
      <w:r w:rsidR="008B12F0" w:rsidRPr="006879FE">
        <w:rPr>
          <w:rFonts w:ascii="Calibri" w:hAnsi="Calibri" w:cs="Calibri"/>
          <w:lang w:val="ca-ES"/>
        </w:rPr>
        <w:t xml:space="preserve"> ja que provenia d’un fitxer .</w:t>
      </w:r>
      <w:proofErr w:type="spellStart"/>
      <w:r w:rsidR="008B12F0" w:rsidRPr="006879FE">
        <w:rPr>
          <w:rFonts w:ascii="Calibri" w:hAnsi="Calibri" w:cs="Calibri"/>
          <w:lang w:val="ca-ES"/>
        </w:rPr>
        <w:t>wav</w:t>
      </w:r>
      <w:proofErr w:type="spellEnd"/>
      <w:r w:rsidR="008B12F0" w:rsidRPr="006879FE">
        <w:rPr>
          <w:rFonts w:ascii="Calibri" w:hAnsi="Calibri" w:cs="Calibri"/>
          <w:lang w:val="ca-ES"/>
        </w:rPr>
        <w:t xml:space="preserve"> emmagatzemat i</w:t>
      </w:r>
      <w:r w:rsidR="00BA2ECB">
        <w:rPr>
          <w:rFonts w:ascii="Calibri" w:hAnsi="Calibri" w:cs="Calibri"/>
          <w:lang w:val="ca-ES"/>
        </w:rPr>
        <w:t>,</w:t>
      </w:r>
      <w:r w:rsidR="008B12F0" w:rsidRPr="006879FE">
        <w:rPr>
          <w:rFonts w:ascii="Calibri" w:hAnsi="Calibri" w:cs="Calibri"/>
          <w:lang w:val="ca-ES"/>
        </w:rPr>
        <w:t xml:space="preserve"> per tant</w:t>
      </w:r>
      <w:r w:rsidR="00BA2ECB">
        <w:rPr>
          <w:rFonts w:ascii="Calibri" w:hAnsi="Calibri" w:cs="Calibri"/>
          <w:lang w:val="ca-ES"/>
        </w:rPr>
        <w:t>,</w:t>
      </w:r>
      <w:r w:rsidR="008B12F0" w:rsidRPr="006879FE">
        <w:rPr>
          <w:rFonts w:ascii="Calibri" w:hAnsi="Calibri" w:cs="Calibri"/>
          <w:lang w:val="ca-ES"/>
        </w:rPr>
        <w:t xml:space="preserve"> només aplicàvem el filtre </w:t>
      </w:r>
      <w:r w:rsidR="00BA2ECB" w:rsidRPr="006879FE">
        <w:rPr>
          <w:rFonts w:ascii="Calibri" w:hAnsi="Calibri" w:cs="Calibri"/>
          <w:lang w:val="ca-ES"/>
        </w:rPr>
        <w:t>de</w:t>
      </w:r>
      <w:r w:rsidR="00BA2ECB">
        <w:rPr>
          <w:rFonts w:ascii="Calibri" w:hAnsi="Calibri" w:cs="Calibri"/>
          <w:lang w:val="ca-ES"/>
        </w:rPr>
        <w:t xml:space="preserve"> l’</w:t>
      </w:r>
      <w:r w:rsidR="008B12F0" w:rsidRPr="006879FE">
        <w:rPr>
          <w:rFonts w:ascii="Calibri" w:hAnsi="Calibri" w:cs="Calibri"/>
          <w:lang w:val="ca-ES"/>
        </w:rPr>
        <w:t>efecte un cop sobre tot el fitxer. Ara</w:t>
      </w:r>
      <w:r w:rsidR="00BA2ECB">
        <w:rPr>
          <w:rFonts w:ascii="Calibri" w:hAnsi="Calibri" w:cs="Calibri"/>
          <w:lang w:val="ca-ES"/>
        </w:rPr>
        <w:t>, en canvi,</w:t>
      </w:r>
      <w:r w:rsidR="008B12F0" w:rsidRPr="006879FE">
        <w:rPr>
          <w:rFonts w:ascii="Calibri" w:hAnsi="Calibri" w:cs="Calibri"/>
          <w:lang w:val="ca-ES"/>
        </w:rPr>
        <w:t xml:space="preserve"> al tenir un codi que funciona en temps real, </w:t>
      </w:r>
      <w:r w:rsidR="00BA2ECB">
        <w:rPr>
          <w:rFonts w:ascii="Calibri" w:hAnsi="Calibri" w:cs="Calibri"/>
          <w:lang w:val="ca-ES"/>
        </w:rPr>
        <w:t xml:space="preserve">quan </w:t>
      </w:r>
      <w:r w:rsidR="00177971" w:rsidRPr="006879FE">
        <w:rPr>
          <w:rFonts w:ascii="Calibri" w:hAnsi="Calibri" w:cs="Calibri"/>
          <w:lang w:val="ca-ES"/>
        </w:rPr>
        <w:t>apliquem l’efecte a</w:t>
      </w:r>
      <w:r w:rsidR="00791C4D" w:rsidRPr="006879FE">
        <w:rPr>
          <w:rFonts w:ascii="Calibri" w:hAnsi="Calibri" w:cs="Calibri"/>
          <w:lang w:val="ca-ES"/>
        </w:rPr>
        <w:t xml:space="preserve"> cada trama d’àudio haurem de </w:t>
      </w:r>
      <w:r w:rsidR="00177971" w:rsidRPr="006879FE">
        <w:rPr>
          <w:rFonts w:ascii="Calibri" w:hAnsi="Calibri" w:cs="Calibri"/>
          <w:lang w:val="ca-ES"/>
        </w:rPr>
        <w:t xml:space="preserve">guardar </w:t>
      </w:r>
      <w:r w:rsidR="00791C4D" w:rsidRPr="006879FE">
        <w:rPr>
          <w:rFonts w:ascii="Calibri" w:hAnsi="Calibri" w:cs="Calibri"/>
          <w:lang w:val="ca-ES"/>
        </w:rPr>
        <w:t xml:space="preserve">les condicions </w:t>
      </w:r>
      <w:r w:rsidR="00177971" w:rsidRPr="006879FE">
        <w:rPr>
          <w:rFonts w:ascii="Calibri" w:hAnsi="Calibri" w:cs="Calibri"/>
          <w:lang w:val="ca-ES"/>
        </w:rPr>
        <w:t xml:space="preserve">dels </w:t>
      </w:r>
      <w:r w:rsidR="005A5542">
        <w:rPr>
          <w:rFonts w:ascii="Calibri" w:hAnsi="Calibri" w:cs="Calibri"/>
          <w:lang w:val="ca-ES"/>
        </w:rPr>
        <w:t>registres</w:t>
      </w:r>
      <w:r w:rsidR="00BA2ECB">
        <w:rPr>
          <w:rFonts w:ascii="Calibri" w:hAnsi="Calibri" w:cs="Calibri"/>
          <w:lang w:val="ca-ES"/>
        </w:rPr>
        <w:t xml:space="preserve"> de memòria</w:t>
      </w:r>
      <w:r w:rsidR="00BA2ECB" w:rsidRPr="006879FE">
        <w:rPr>
          <w:rFonts w:ascii="Calibri" w:hAnsi="Calibri" w:cs="Calibri"/>
          <w:lang w:val="ca-ES"/>
        </w:rPr>
        <w:t xml:space="preserve"> </w:t>
      </w:r>
      <w:r w:rsidR="00177971" w:rsidRPr="006879FE">
        <w:rPr>
          <w:rFonts w:ascii="Calibri" w:hAnsi="Calibri" w:cs="Calibri"/>
          <w:lang w:val="ca-ES"/>
        </w:rPr>
        <w:t xml:space="preserve">del filtre </w:t>
      </w:r>
      <w:r w:rsidR="00BA2ECB">
        <w:rPr>
          <w:rFonts w:ascii="Calibri" w:hAnsi="Calibri" w:cs="Calibri"/>
          <w:lang w:val="ca-ES"/>
        </w:rPr>
        <w:t xml:space="preserve">per a que aquests siguin els mateixos a l’inici del processament de la següent trama, </w:t>
      </w:r>
      <w:r w:rsidR="00786BAC" w:rsidRPr="006879FE">
        <w:rPr>
          <w:rFonts w:ascii="Calibri" w:hAnsi="Calibri" w:cs="Calibri"/>
          <w:lang w:val="ca-ES"/>
        </w:rPr>
        <w:t>perquè</w:t>
      </w:r>
      <w:r w:rsidR="00791C4D" w:rsidRPr="006879FE">
        <w:rPr>
          <w:rFonts w:ascii="Calibri" w:hAnsi="Calibri" w:cs="Calibri"/>
          <w:lang w:val="ca-ES"/>
        </w:rPr>
        <w:t xml:space="preserve"> no </w:t>
      </w:r>
      <w:r w:rsidR="00BA2ECB">
        <w:rPr>
          <w:rFonts w:ascii="Calibri" w:hAnsi="Calibri" w:cs="Calibri"/>
          <w:lang w:val="ca-ES"/>
        </w:rPr>
        <w:t>es produeixi</w:t>
      </w:r>
      <w:r w:rsidR="00BA2ECB" w:rsidRPr="006879FE">
        <w:rPr>
          <w:rFonts w:ascii="Calibri" w:hAnsi="Calibri" w:cs="Calibri"/>
          <w:lang w:val="ca-ES"/>
        </w:rPr>
        <w:t xml:space="preserve"> </w:t>
      </w:r>
      <w:r w:rsidR="00791C4D" w:rsidRPr="006879FE">
        <w:rPr>
          <w:rFonts w:ascii="Calibri" w:hAnsi="Calibri" w:cs="Calibri"/>
          <w:lang w:val="ca-ES"/>
        </w:rPr>
        <w:t xml:space="preserve">cap discontinuïtat. </w:t>
      </w:r>
    </w:p>
    <w:p w14:paraId="7782B8FB" w14:textId="77777777" w:rsidR="00791C4D" w:rsidRPr="006879FE" w:rsidRDefault="00791C4D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47676D81" w14:textId="00E3D2B2" w:rsidR="00791C4D" w:rsidRPr="006879FE" w:rsidRDefault="00BA2ECB" w:rsidP="006879FE">
      <w:pPr>
        <w:spacing w:line="276" w:lineRule="auto"/>
        <w:jc w:val="both"/>
        <w:rPr>
          <w:rFonts w:ascii="Calibri" w:hAnsi="Calibri" w:cs="Calibri"/>
          <w:lang w:val="ca-ES"/>
        </w:rPr>
      </w:pPr>
      <w:r>
        <w:rPr>
          <w:rFonts w:ascii="Calibri" w:hAnsi="Calibri" w:cs="Calibri"/>
          <w:lang w:val="ca-ES"/>
        </w:rPr>
        <w:t xml:space="preserve">Recordem la </w:t>
      </w:r>
      <w:r w:rsidR="00791C4D" w:rsidRPr="006879FE">
        <w:rPr>
          <w:rFonts w:ascii="Calibri" w:hAnsi="Calibri" w:cs="Calibri"/>
          <w:lang w:val="ca-ES"/>
        </w:rPr>
        <w:t xml:space="preserve"> funció </w:t>
      </w:r>
      <w:r>
        <w:rPr>
          <w:rFonts w:ascii="Calibri" w:hAnsi="Calibri" w:cs="Calibri"/>
          <w:lang w:val="ca-ES"/>
        </w:rPr>
        <w:t>per filtrar</w:t>
      </w:r>
      <w:r w:rsidR="00791C4D" w:rsidRPr="006879FE">
        <w:rPr>
          <w:rFonts w:ascii="Calibri" w:hAnsi="Calibri" w:cs="Calibri"/>
          <w:lang w:val="ca-ES"/>
        </w:rPr>
        <w:t xml:space="preserve"> de </w:t>
      </w:r>
      <w:proofErr w:type="spellStart"/>
      <w:r w:rsidR="00EA7F5E" w:rsidRPr="006879FE">
        <w:rPr>
          <w:rFonts w:ascii="Calibri" w:hAnsi="Calibri" w:cs="Calibri"/>
          <w:lang w:val="ca-ES"/>
        </w:rPr>
        <w:t>M</w:t>
      </w:r>
      <w:r w:rsidR="00791C4D" w:rsidRPr="006879FE">
        <w:rPr>
          <w:rFonts w:ascii="Calibri" w:hAnsi="Calibri" w:cs="Calibri"/>
          <w:lang w:val="ca-ES"/>
        </w:rPr>
        <w:t>atlab</w:t>
      </w:r>
      <w:proofErr w:type="spellEnd"/>
      <w:r w:rsidR="00791C4D" w:rsidRPr="006879FE">
        <w:rPr>
          <w:rFonts w:ascii="Calibri" w:hAnsi="Calibri" w:cs="Calibri"/>
          <w:lang w:val="ca-ES"/>
        </w:rPr>
        <w:t xml:space="preserve">: </w:t>
      </w:r>
    </w:p>
    <w:p w14:paraId="7C525BD0" w14:textId="77777777" w:rsidR="00184706" w:rsidRPr="00153AE9" w:rsidRDefault="00184706" w:rsidP="00CD1CE5">
      <w:pPr>
        <w:spacing w:line="276" w:lineRule="auto"/>
        <w:jc w:val="center"/>
        <w:rPr>
          <w:rFonts w:ascii="Calibri" w:hAnsi="Calibri" w:cs="Calibri"/>
          <w:lang w:val="ca-ES"/>
        </w:rPr>
      </w:pPr>
    </w:p>
    <w:p w14:paraId="2F7F1F1B" w14:textId="6374F071" w:rsidR="00CD1CE5" w:rsidRDefault="00791C4D" w:rsidP="00CD1CE5">
      <w:pPr>
        <w:spacing w:line="276" w:lineRule="auto"/>
        <w:jc w:val="center"/>
        <w:rPr>
          <w:rFonts w:ascii="Calibri" w:hAnsi="Calibri" w:cs="Calibri"/>
          <w:lang w:val="ca-ES"/>
        </w:rPr>
      </w:pPr>
      <w:r w:rsidRPr="00153AE9">
        <w:rPr>
          <w:rFonts w:ascii="Calibri" w:hAnsi="Calibri" w:cs="Calibri"/>
          <w:lang w:val="ca-ES"/>
        </w:rPr>
        <w:t>[</w:t>
      </w:r>
      <w:proofErr w:type="spellStart"/>
      <w:r w:rsidR="00487ABB" w:rsidRPr="00153AE9">
        <w:fldChar w:fldCharType="begin"/>
      </w:r>
      <w:r w:rsidR="00487ABB" w:rsidRPr="00153AE9">
        <w:rPr>
          <w:lang w:val="en-US"/>
        </w:rPr>
        <w:instrText xml:space="preserve"> HYPERLINK "https://es.mathworks.com/help/matlab/ref/filter.html" \l "bt_vs4t-1-y" </w:instrText>
      </w:r>
      <w:r w:rsidR="00487ABB" w:rsidRPr="00153AE9">
        <w:fldChar w:fldCharType="separate"/>
      </w:r>
      <w:r w:rsidRPr="00153AE9">
        <w:rPr>
          <w:rFonts w:ascii="Calibri" w:hAnsi="Calibri" w:cs="Calibri"/>
          <w:lang w:val="ca-ES"/>
        </w:rPr>
        <w:t>y</w:t>
      </w:r>
      <w:r w:rsidR="00487ABB" w:rsidRPr="00153AE9">
        <w:rPr>
          <w:rFonts w:ascii="Calibri" w:hAnsi="Calibri" w:cs="Calibri"/>
          <w:lang w:val="ca-ES"/>
        </w:rPr>
        <w:fldChar w:fldCharType="end"/>
      </w:r>
      <w:r w:rsidRPr="00153AE9">
        <w:rPr>
          <w:rFonts w:ascii="Calibri" w:hAnsi="Calibri" w:cs="Calibri"/>
          <w:lang w:val="ca-ES"/>
        </w:rPr>
        <w:t>,</w:t>
      </w:r>
      <w:r w:rsidR="005A1966">
        <w:fldChar w:fldCharType="begin"/>
      </w:r>
      <w:proofErr w:type="spellEnd"/>
      <w:r w:rsidR="005A1966" w:rsidRPr="00C5065D">
        <w:rPr>
          <w:lang w:val="en-US"/>
        </w:rPr>
        <w:instrText xml:space="preserve"> HYPERLINK "https://es.mathworks.com/help/matlab/ref/filter.html" \l "bt_vs4t-1-zf" </w:instrText>
      </w:r>
      <w:proofErr w:type="spellStart"/>
      <w:r w:rsidR="005A1966">
        <w:fldChar w:fldCharType="separate"/>
      </w:r>
      <w:r w:rsidRPr="00153AE9">
        <w:rPr>
          <w:rFonts w:ascii="Calibri" w:hAnsi="Calibri" w:cs="Calibri"/>
          <w:lang w:val="ca-ES"/>
        </w:rPr>
        <w:t>zf</w:t>
      </w:r>
      <w:proofErr w:type="spellEnd"/>
      <w:r w:rsidR="005A1966">
        <w:rPr>
          <w:rFonts w:ascii="Calibri" w:hAnsi="Calibri" w:cs="Calibri"/>
          <w:lang w:val="ca-ES"/>
        </w:rPr>
        <w:fldChar w:fldCharType="end"/>
      </w:r>
      <w:r w:rsidRPr="00153AE9">
        <w:rPr>
          <w:rFonts w:ascii="Calibri" w:hAnsi="Calibri" w:cs="Calibri"/>
          <w:lang w:val="ca-ES"/>
        </w:rPr>
        <w:t xml:space="preserve">] = </w:t>
      </w:r>
      <w:r w:rsidR="005A1966">
        <w:fldChar w:fldCharType="begin"/>
      </w:r>
      <w:r w:rsidR="005A1966" w:rsidRPr="00C5065D">
        <w:rPr>
          <w:lang w:val="en-US"/>
        </w:rPr>
        <w:instrText xml:space="preserve"> HYPERLINK "https://es.mathworks.com/help/matlab/ref/filter.html" </w:instrText>
      </w:r>
      <w:r w:rsidR="005A1966">
        <w:fldChar w:fldCharType="separate"/>
      </w:r>
      <w:proofErr w:type="spellStart"/>
      <w:r w:rsidR="00CD1CE5" w:rsidRPr="00153AE9">
        <w:rPr>
          <w:rStyle w:val="Hipervnculo"/>
          <w:rFonts w:ascii="Calibri" w:hAnsi="Calibri" w:cs="Calibri"/>
          <w:lang w:val="ca-ES"/>
        </w:rPr>
        <w:t>filter</w:t>
      </w:r>
      <w:proofErr w:type="spellEnd"/>
      <w:r w:rsidR="005A1966">
        <w:rPr>
          <w:rStyle w:val="Hipervnculo"/>
          <w:rFonts w:ascii="Calibri" w:hAnsi="Calibri" w:cs="Calibri"/>
          <w:lang w:val="ca-ES"/>
        </w:rPr>
        <w:fldChar w:fldCharType="end"/>
      </w:r>
      <w:r w:rsidR="00CD1CE5" w:rsidRPr="00153AE9">
        <w:rPr>
          <w:rFonts w:ascii="Calibri" w:hAnsi="Calibri" w:cs="Calibri"/>
          <w:lang w:val="ca-ES"/>
        </w:rPr>
        <w:t>(</w:t>
      </w:r>
      <w:proofErr w:type="spellStart"/>
      <w:r w:rsidR="00CD1CE5" w:rsidRPr="00153AE9">
        <w:rPr>
          <w:rFonts w:ascii="Calibri" w:hAnsi="Calibri" w:cs="Calibri"/>
          <w:lang w:val="ca-ES"/>
        </w:rPr>
        <w:t>B,A,x,</w:t>
      </w:r>
      <w:r w:rsidR="00184706" w:rsidRPr="00153AE9">
        <w:rPr>
          <w:rFonts w:ascii="Calibri" w:hAnsi="Calibri" w:cs="Calibri"/>
          <w:lang w:val="ca-ES"/>
        </w:rPr>
        <w:t>z</w:t>
      </w:r>
      <w:r w:rsidR="00184706" w:rsidRPr="00C5065D">
        <w:rPr>
          <w:rFonts w:ascii="Calibri" w:hAnsi="Calibri" w:cs="Calibri"/>
          <w:lang w:val="ca-ES"/>
        </w:rPr>
        <w:t>i</w:t>
      </w:r>
      <w:proofErr w:type="spellEnd"/>
      <w:r w:rsidR="00184706" w:rsidRPr="00C5065D">
        <w:rPr>
          <w:rFonts w:ascii="Calibri" w:hAnsi="Calibri" w:cs="Calibri"/>
          <w:lang w:val="ca-ES"/>
        </w:rPr>
        <w:t>)</w:t>
      </w:r>
      <w:r w:rsidR="00CD1CE5" w:rsidRPr="00C5065D">
        <w:rPr>
          <w:rFonts w:ascii="Calibri" w:hAnsi="Calibri" w:cs="Calibri"/>
          <w:lang w:val="ca-ES"/>
        </w:rPr>
        <w:t xml:space="preserve"> </w:t>
      </w:r>
    </w:p>
    <w:p w14:paraId="17DE8888" w14:textId="77777777" w:rsidR="00CD1CE5" w:rsidRDefault="00CD1CE5" w:rsidP="00CD1CE5">
      <w:pPr>
        <w:spacing w:line="276" w:lineRule="auto"/>
        <w:jc w:val="center"/>
        <w:rPr>
          <w:rFonts w:ascii="Calibri" w:hAnsi="Calibri" w:cs="Calibri"/>
          <w:lang w:val="ca-ES"/>
        </w:rPr>
      </w:pPr>
    </w:p>
    <w:p w14:paraId="71E1E713" w14:textId="77777777" w:rsidR="00BA2ECB" w:rsidRDefault="00BA2ECB" w:rsidP="006879FE">
      <w:pPr>
        <w:spacing w:line="276" w:lineRule="auto"/>
        <w:jc w:val="both"/>
        <w:rPr>
          <w:rFonts w:ascii="Calibri" w:hAnsi="Calibri" w:cs="Calibri"/>
          <w:lang w:val="ca-ES"/>
        </w:rPr>
      </w:pPr>
      <w:r>
        <w:rPr>
          <w:rFonts w:ascii="Calibri" w:hAnsi="Calibri" w:cs="Calibri"/>
          <w:lang w:val="ca-ES"/>
        </w:rPr>
        <w:t>A on:</w:t>
      </w:r>
    </w:p>
    <w:p w14:paraId="2C51C072" w14:textId="77329110" w:rsidR="000C55EB" w:rsidRDefault="00BA2ECB" w:rsidP="00BA2ECB">
      <w:pPr>
        <w:spacing w:line="276" w:lineRule="auto"/>
        <w:ind w:left="708"/>
        <w:jc w:val="both"/>
        <w:rPr>
          <w:rFonts w:ascii="Calibri" w:hAnsi="Calibri" w:cs="Calibri"/>
          <w:lang w:val="ca-ES"/>
        </w:rPr>
      </w:pPr>
      <w:proofErr w:type="spellStart"/>
      <w:r w:rsidRPr="00991153">
        <w:rPr>
          <w:rFonts w:ascii="Calibri" w:hAnsi="Calibri" w:cs="Calibri"/>
          <w:b/>
          <w:bCs/>
          <w:lang w:val="ca-ES"/>
        </w:rPr>
        <w:t>zi</w:t>
      </w:r>
      <w:proofErr w:type="spellEnd"/>
      <w:r w:rsidRPr="00991153">
        <w:rPr>
          <w:rFonts w:ascii="Calibri" w:hAnsi="Calibri" w:cs="Calibri"/>
          <w:b/>
          <w:bCs/>
          <w:lang w:val="ca-ES"/>
        </w:rPr>
        <w:t>:</w:t>
      </w:r>
      <w:r>
        <w:rPr>
          <w:rFonts w:ascii="Calibri" w:hAnsi="Calibri" w:cs="Calibri"/>
          <w:lang w:val="ca-ES"/>
        </w:rPr>
        <w:t xml:space="preserve"> són les c</w:t>
      </w:r>
      <w:r w:rsidRPr="006879FE">
        <w:rPr>
          <w:rFonts w:ascii="Calibri" w:hAnsi="Calibri" w:cs="Calibri"/>
          <w:lang w:val="ca-ES"/>
        </w:rPr>
        <w:t xml:space="preserve">ondicions </w:t>
      </w:r>
      <w:r w:rsidR="00EA7F5E" w:rsidRPr="006879FE">
        <w:rPr>
          <w:rFonts w:ascii="Calibri" w:hAnsi="Calibri" w:cs="Calibri"/>
          <w:lang w:val="ca-ES"/>
        </w:rPr>
        <w:t xml:space="preserve">inicials per als </w:t>
      </w:r>
      <w:r>
        <w:rPr>
          <w:rFonts w:ascii="Calibri" w:hAnsi="Calibri" w:cs="Calibri"/>
          <w:lang w:val="ca-ES"/>
        </w:rPr>
        <w:t>registres interns</w:t>
      </w:r>
      <w:r w:rsidRPr="006879FE">
        <w:rPr>
          <w:rFonts w:ascii="Calibri" w:hAnsi="Calibri" w:cs="Calibri"/>
          <w:lang w:val="ca-ES"/>
        </w:rPr>
        <w:t xml:space="preserve"> </w:t>
      </w:r>
      <w:r>
        <w:rPr>
          <w:rFonts w:ascii="Calibri" w:hAnsi="Calibri" w:cs="Calibri"/>
          <w:lang w:val="ca-ES"/>
        </w:rPr>
        <w:t xml:space="preserve">de memòria </w:t>
      </w:r>
      <w:r w:rsidR="00EA7F5E" w:rsidRPr="006879FE">
        <w:rPr>
          <w:rFonts w:ascii="Calibri" w:hAnsi="Calibri" w:cs="Calibri"/>
          <w:lang w:val="ca-ES"/>
        </w:rPr>
        <w:t>del filtre,</w:t>
      </w:r>
      <w:r w:rsidR="00500C61">
        <w:rPr>
          <w:rFonts w:ascii="Calibri" w:hAnsi="Calibri" w:cs="Calibri"/>
          <w:lang w:val="ca-ES"/>
        </w:rPr>
        <w:t xml:space="preserve"> abans d’aplicar el filtre a la trama,</w:t>
      </w:r>
      <w:r w:rsidR="00EA7F5E" w:rsidRPr="006879FE">
        <w:rPr>
          <w:rFonts w:ascii="Calibri" w:hAnsi="Calibri" w:cs="Calibri"/>
          <w:lang w:val="ca-ES"/>
        </w:rPr>
        <w:t xml:space="preserve"> especificades com a vector.</w:t>
      </w:r>
      <w:r>
        <w:rPr>
          <w:rFonts w:ascii="Calibri" w:hAnsi="Calibri" w:cs="Calibri"/>
          <w:lang w:val="ca-ES"/>
        </w:rPr>
        <w:t xml:space="preserve"> L</w:t>
      </w:r>
      <w:r w:rsidR="00EA7F5E" w:rsidRPr="006879FE">
        <w:rPr>
          <w:rFonts w:ascii="Calibri" w:hAnsi="Calibri" w:cs="Calibri"/>
          <w:lang w:val="ca-ES"/>
        </w:rPr>
        <w:t xml:space="preserve">a seva longitud ha de ser </w:t>
      </w:r>
      <w:proofErr w:type="spellStart"/>
      <w:r w:rsidR="00EA7F5E" w:rsidRPr="006879FE">
        <w:rPr>
          <w:rFonts w:ascii="Calibri" w:hAnsi="Calibri" w:cs="Calibri"/>
          <w:lang w:val="ca-ES"/>
        </w:rPr>
        <w:t>max</w:t>
      </w:r>
      <w:proofErr w:type="spellEnd"/>
      <w:r w:rsidR="00EA7F5E" w:rsidRPr="006879FE">
        <w:rPr>
          <w:rFonts w:ascii="Calibri" w:hAnsi="Calibri" w:cs="Calibri"/>
          <w:lang w:val="ca-ES"/>
        </w:rPr>
        <w:t>(longitud(</w:t>
      </w:r>
      <w:r w:rsidR="00E14DAE">
        <w:rPr>
          <w:rFonts w:ascii="Calibri" w:hAnsi="Calibri" w:cs="Calibri"/>
          <w:lang w:val="ca-ES"/>
        </w:rPr>
        <w:t>A</w:t>
      </w:r>
      <w:r w:rsidR="00EA7F5E" w:rsidRPr="006879FE">
        <w:rPr>
          <w:rFonts w:ascii="Calibri" w:hAnsi="Calibri" w:cs="Calibri"/>
          <w:lang w:val="ca-ES"/>
        </w:rPr>
        <w:t>),longitud(</w:t>
      </w:r>
      <w:r w:rsidR="00E14DAE">
        <w:rPr>
          <w:rFonts w:ascii="Calibri" w:hAnsi="Calibri" w:cs="Calibri"/>
          <w:lang w:val="ca-ES"/>
        </w:rPr>
        <w:t>B</w:t>
      </w:r>
      <w:r w:rsidR="00EA7F5E" w:rsidRPr="006879FE">
        <w:rPr>
          <w:rFonts w:ascii="Calibri" w:hAnsi="Calibri" w:cs="Calibri"/>
          <w:lang w:val="ca-ES"/>
        </w:rPr>
        <w:t>))-1.</w:t>
      </w:r>
      <w:r>
        <w:rPr>
          <w:rFonts w:ascii="Calibri" w:hAnsi="Calibri" w:cs="Calibri"/>
          <w:lang w:val="ca-ES"/>
        </w:rPr>
        <w:t xml:space="preserve"> </w:t>
      </w:r>
    </w:p>
    <w:p w14:paraId="0649E3B4" w14:textId="4C9480EC" w:rsidR="00BA2ECB" w:rsidRPr="006879FE" w:rsidRDefault="00BA2ECB" w:rsidP="00BA2ECB">
      <w:pPr>
        <w:spacing w:line="276" w:lineRule="auto"/>
        <w:ind w:left="708"/>
        <w:jc w:val="both"/>
        <w:rPr>
          <w:rFonts w:ascii="Calibri" w:hAnsi="Calibri" w:cs="Calibri"/>
          <w:lang w:val="ca-ES"/>
        </w:rPr>
      </w:pPr>
      <w:proofErr w:type="spellStart"/>
      <w:r w:rsidRPr="00991153">
        <w:rPr>
          <w:rFonts w:ascii="Calibri" w:hAnsi="Calibri" w:cs="Calibri"/>
          <w:b/>
          <w:bCs/>
          <w:lang w:val="ca-ES"/>
        </w:rPr>
        <w:t>zf</w:t>
      </w:r>
      <w:proofErr w:type="spellEnd"/>
      <w:r w:rsidRPr="00991153">
        <w:rPr>
          <w:rFonts w:ascii="Calibri" w:hAnsi="Calibri" w:cs="Calibri"/>
          <w:b/>
          <w:bCs/>
          <w:lang w:val="ca-ES"/>
        </w:rPr>
        <w:t>:</w:t>
      </w:r>
      <w:r>
        <w:rPr>
          <w:rFonts w:ascii="Calibri" w:hAnsi="Calibri" w:cs="Calibri"/>
          <w:lang w:val="ca-ES"/>
        </w:rPr>
        <w:t xml:space="preserve"> són les condicions finals per als registres interns de memòria del filtre (un cop processada la trama).</w:t>
      </w:r>
    </w:p>
    <w:p w14:paraId="4E0264D7" w14:textId="7F723655" w:rsidR="008B12F0" w:rsidRPr="006879FE" w:rsidRDefault="008B12F0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5B9B4D98" w14:textId="3487C3EB" w:rsidR="006879FE" w:rsidRPr="006879FE" w:rsidRDefault="00EA7F5E" w:rsidP="006879FE">
      <w:p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t xml:space="preserve">Per a la primera trama </w:t>
      </w:r>
      <w:r w:rsidR="002061A4" w:rsidRPr="00153AE9">
        <w:rPr>
          <w:rFonts w:ascii="Calibri" w:hAnsi="Calibri" w:cs="Calibri"/>
          <w:lang w:val="ca-ES"/>
        </w:rPr>
        <w:t>(inicialització) posar</w:t>
      </w:r>
      <w:r w:rsidRPr="00153AE9">
        <w:rPr>
          <w:rFonts w:ascii="Calibri" w:hAnsi="Calibri" w:cs="Calibri"/>
          <w:lang w:val="ca-ES"/>
        </w:rPr>
        <w:t xml:space="preserve">em </w:t>
      </w:r>
      <w:r w:rsidR="002061A4" w:rsidRPr="00153AE9">
        <w:rPr>
          <w:rFonts w:ascii="Calibri" w:hAnsi="Calibri" w:cs="Calibri"/>
          <w:lang w:val="ca-ES"/>
        </w:rPr>
        <w:t xml:space="preserve">a </w:t>
      </w:r>
      <w:proofErr w:type="spellStart"/>
      <w:r w:rsidR="002061A4" w:rsidRPr="00153AE9">
        <w:rPr>
          <w:rFonts w:ascii="Calibri" w:hAnsi="Calibri" w:cs="Calibri"/>
          <w:lang w:val="ca-ES"/>
        </w:rPr>
        <w:t>zi</w:t>
      </w:r>
      <w:proofErr w:type="spellEnd"/>
      <w:r w:rsidR="002061A4">
        <w:rPr>
          <w:rFonts w:ascii="Calibri" w:hAnsi="Calibri" w:cs="Calibri"/>
          <w:lang w:val="ca-ES"/>
        </w:rPr>
        <w:t xml:space="preserve"> </w:t>
      </w:r>
      <w:r w:rsidRPr="006879FE">
        <w:rPr>
          <w:rFonts w:ascii="Calibri" w:hAnsi="Calibri" w:cs="Calibri"/>
          <w:lang w:val="ca-ES"/>
        </w:rPr>
        <w:t>el valor per defecte amb un vector de retard igual a zero</w:t>
      </w:r>
      <w:r w:rsidR="00500C61">
        <w:rPr>
          <w:rFonts w:ascii="Calibri" w:hAnsi="Calibri" w:cs="Calibri"/>
          <w:lang w:val="ca-ES"/>
        </w:rPr>
        <w:t>s</w:t>
      </w:r>
      <w:r w:rsidRPr="006879FE">
        <w:rPr>
          <w:rFonts w:ascii="Calibri" w:hAnsi="Calibri" w:cs="Calibri"/>
          <w:lang w:val="ca-ES"/>
        </w:rPr>
        <w:t>. A partir de la segona trama</w:t>
      </w:r>
      <w:r w:rsidR="00500C61">
        <w:rPr>
          <w:rFonts w:ascii="Calibri" w:hAnsi="Calibri" w:cs="Calibri"/>
          <w:lang w:val="ca-ES"/>
        </w:rPr>
        <w:t xml:space="preserve"> farem que</w:t>
      </w:r>
      <w:r w:rsidRPr="006879FE">
        <w:rPr>
          <w:rFonts w:ascii="Calibri" w:hAnsi="Calibri" w:cs="Calibri"/>
          <w:lang w:val="ca-ES"/>
        </w:rPr>
        <w:t xml:space="preserve"> les </w:t>
      </w:r>
      <w:r w:rsidR="00500C61">
        <w:rPr>
          <w:rFonts w:ascii="Calibri" w:hAnsi="Calibri" w:cs="Calibri"/>
          <w:lang w:val="ca-ES"/>
        </w:rPr>
        <w:t>condicions in</w:t>
      </w:r>
      <w:r w:rsidR="007C3B0D">
        <w:rPr>
          <w:rFonts w:ascii="Calibri" w:hAnsi="Calibri" w:cs="Calibri"/>
          <w:lang w:val="ca-ES"/>
        </w:rPr>
        <w:t>i</w:t>
      </w:r>
      <w:r w:rsidR="00500C61">
        <w:rPr>
          <w:rFonts w:ascii="Calibri" w:hAnsi="Calibri" w:cs="Calibri"/>
          <w:lang w:val="ca-ES"/>
        </w:rPr>
        <w:t>cials d’una trama (</w:t>
      </w:r>
      <w:proofErr w:type="spellStart"/>
      <w:r w:rsidRPr="006879FE">
        <w:rPr>
          <w:rFonts w:ascii="Calibri" w:hAnsi="Calibri" w:cs="Calibri"/>
          <w:lang w:val="ca-ES"/>
        </w:rPr>
        <w:t>Zi</w:t>
      </w:r>
      <w:proofErr w:type="spellEnd"/>
      <w:r w:rsidR="00500C61">
        <w:rPr>
          <w:rFonts w:ascii="Calibri" w:hAnsi="Calibri" w:cs="Calibri"/>
          <w:lang w:val="ca-ES"/>
        </w:rPr>
        <w:t>)</w:t>
      </w:r>
      <w:r w:rsidRPr="006879FE">
        <w:rPr>
          <w:rFonts w:ascii="Calibri" w:hAnsi="Calibri" w:cs="Calibri"/>
          <w:lang w:val="ca-ES"/>
        </w:rPr>
        <w:t xml:space="preserve"> </w:t>
      </w:r>
      <w:r w:rsidR="00500C61">
        <w:rPr>
          <w:rFonts w:ascii="Calibri" w:hAnsi="Calibri" w:cs="Calibri"/>
          <w:lang w:val="ca-ES"/>
        </w:rPr>
        <w:t xml:space="preserve"> siguin iguals a les condicions finals de la trama anterior</w:t>
      </w:r>
      <w:r w:rsidRPr="006879FE">
        <w:rPr>
          <w:rFonts w:ascii="Calibri" w:hAnsi="Calibri" w:cs="Calibri"/>
          <w:lang w:val="ca-ES"/>
        </w:rPr>
        <w:t xml:space="preserve"> </w:t>
      </w:r>
      <w:r w:rsidR="00500C61">
        <w:rPr>
          <w:rFonts w:ascii="Calibri" w:hAnsi="Calibri" w:cs="Calibri"/>
          <w:lang w:val="ca-ES"/>
        </w:rPr>
        <w:t>(</w:t>
      </w:r>
      <w:proofErr w:type="spellStart"/>
      <w:r w:rsidRPr="006879FE">
        <w:rPr>
          <w:rFonts w:ascii="Calibri" w:hAnsi="Calibri" w:cs="Calibri"/>
          <w:lang w:val="ca-ES"/>
        </w:rPr>
        <w:t>Zf</w:t>
      </w:r>
      <w:proofErr w:type="spellEnd"/>
      <w:r w:rsidR="00500C61">
        <w:rPr>
          <w:rFonts w:ascii="Calibri" w:hAnsi="Calibri" w:cs="Calibri"/>
          <w:lang w:val="ca-ES"/>
        </w:rPr>
        <w:t>), que ens haurem d’haver guardat en alguna variable de la interfície</w:t>
      </w:r>
      <w:r w:rsidRPr="006879FE">
        <w:rPr>
          <w:rFonts w:ascii="Calibri" w:hAnsi="Calibri" w:cs="Calibri"/>
          <w:lang w:val="ca-ES"/>
        </w:rPr>
        <w:t xml:space="preserve">. D’aquesta manera podrem filtrar correctament els tres </w:t>
      </w:r>
      <w:r w:rsidR="00500C61">
        <w:rPr>
          <w:rFonts w:ascii="Calibri" w:hAnsi="Calibri" w:cs="Calibri"/>
          <w:lang w:val="ca-ES"/>
        </w:rPr>
        <w:t>efectes</w:t>
      </w:r>
      <w:r w:rsidR="00500C61" w:rsidRPr="006879FE">
        <w:rPr>
          <w:rFonts w:ascii="Calibri" w:hAnsi="Calibri" w:cs="Calibri"/>
          <w:lang w:val="ca-ES"/>
        </w:rPr>
        <w:t xml:space="preserve"> </w:t>
      </w:r>
      <w:r w:rsidRPr="006879FE">
        <w:rPr>
          <w:rFonts w:ascii="Calibri" w:hAnsi="Calibri" w:cs="Calibri"/>
          <w:lang w:val="ca-ES"/>
        </w:rPr>
        <w:t>en temps real</w:t>
      </w:r>
      <w:r w:rsidR="00500C61">
        <w:rPr>
          <w:rFonts w:ascii="Calibri" w:hAnsi="Calibri" w:cs="Calibri"/>
          <w:lang w:val="ca-ES"/>
        </w:rPr>
        <w:t>, sense cap tipus de discontinuïtat a l’àudio de sortida</w:t>
      </w:r>
      <w:r w:rsidRPr="006879FE">
        <w:rPr>
          <w:rFonts w:ascii="Calibri" w:hAnsi="Calibri" w:cs="Calibri"/>
          <w:lang w:val="ca-ES"/>
        </w:rPr>
        <w:t xml:space="preserve">. </w:t>
      </w:r>
    </w:p>
    <w:p w14:paraId="5D733733" w14:textId="109325C7" w:rsidR="000C55EB" w:rsidRPr="006879FE" w:rsidRDefault="006879FE" w:rsidP="006879FE">
      <w:p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br w:type="page"/>
      </w:r>
    </w:p>
    <w:p w14:paraId="53EC8373" w14:textId="713FAFF2" w:rsidR="00AB368D" w:rsidRPr="006879FE" w:rsidRDefault="008E333E" w:rsidP="006879FE">
      <w:pPr>
        <w:pStyle w:val="Ttulo1"/>
        <w:spacing w:line="276" w:lineRule="auto"/>
        <w:jc w:val="both"/>
        <w:rPr>
          <w:rFonts w:ascii="Calibri" w:hAnsi="Calibri" w:cs="Calibri"/>
          <w:lang w:val="ca-ES"/>
        </w:rPr>
      </w:pPr>
      <w:bookmarkStart w:id="7" w:name="_Toc91671654"/>
      <w:r w:rsidRPr="006879FE">
        <w:rPr>
          <w:rFonts w:ascii="Calibri" w:hAnsi="Calibri" w:cs="Calibri"/>
          <w:lang w:val="ca-ES"/>
        </w:rPr>
        <w:lastRenderedPageBreak/>
        <w:t xml:space="preserve">5. </w:t>
      </w:r>
      <w:r w:rsidR="00AB368D" w:rsidRPr="006879FE">
        <w:rPr>
          <w:rFonts w:ascii="Calibri" w:hAnsi="Calibri" w:cs="Calibri"/>
          <w:lang w:val="ca-ES"/>
        </w:rPr>
        <w:t>ENTREGA</w:t>
      </w:r>
      <w:bookmarkEnd w:id="7"/>
    </w:p>
    <w:p w14:paraId="337BB649" w14:textId="5408DA17" w:rsidR="00941572" w:rsidRPr="006879FE" w:rsidRDefault="00941572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374031CF" w14:textId="080484EE" w:rsidR="000C55EB" w:rsidRPr="006879FE" w:rsidRDefault="000C55EB" w:rsidP="006879FE">
      <w:p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t xml:space="preserve">Com a resultat d'aquesta </w:t>
      </w:r>
      <w:r w:rsidR="009E30F9">
        <w:rPr>
          <w:rFonts w:ascii="Calibri" w:hAnsi="Calibri" w:cs="Calibri"/>
          <w:lang w:val="ca-ES"/>
        </w:rPr>
        <w:t>segona</w:t>
      </w:r>
      <w:r w:rsidR="009E30F9" w:rsidRPr="006879FE">
        <w:rPr>
          <w:rFonts w:ascii="Calibri" w:hAnsi="Calibri" w:cs="Calibri"/>
          <w:lang w:val="ca-ES"/>
        </w:rPr>
        <w:t xml:space="preserve"> </w:t>
      </w:r>
      <w:r w:rsidRPr="006879FE">
        <w:rPr>
          <w:rFonts w:ascii="Calibri" w:hAnsi="Calibri" w:cs="Calibri"/>
          <w:lang w:val="ca-ES"/>
        </w:rPr>
        <w:t>fase de la pràctica cal adjuntar</w:t>
      </w:r>
      <w:r w:rsidR="007C3B0D">
        <w:rPr>
          <w:rFonts w:ascii="Calibri" w:hAnsi="Calibri" w:cs="Calibri"/>
          <w:lang w:val="ca-ES"/>
        </w:rPr>
        <w:t xml:space="preserve"> en una carpeta comprimida en un .</w:t>
      </w:r>
      <w:proofErr w:type="spellStart"/>
      <w:r w:rsidR="007C3B0D">
        <w:rPr>
          <w:rFonts w:ascii="Calibri" w:hAnsi="Calibri" w:cs="Calibri"/>
          <w:lang w:val="ca-ES"/>
        </w:rPr>
        <w:t>zip</w:t>
      </w:r>
      <w:proofErr w:type="spellEnd"/>
      <w:r w:rsidR="007C3B0D">
        <w:rPr>
          <w:rFonts w:ascii="Calibri" w:hAnsi="Calibri" w:cs="Calibri"/>
          <w:lang w:val="ca-ES"/>
        </w:rPr>
        <w:t>, la qual ha de tenir el següent nom: login1_login2_login3.zip, les següents coses:</w:t>
      </w:r>
    </w:p>
    <w:p w14:paraId="34C39EC7" w14:textId="77777777" w:rsidR="000C55EB" w:rsidRPr="006879FE" w:rsidRDefault="000C55EB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0840CC15" w14:textId="77777777" w:rsidR="000C55EB" w:rsidRPr="006879FE" w:rsidRDefault="000C55EB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38E1F3E8" w14:textId="4DE4B70F" w:rsidR="000C55EB" w:rsidRPr="006879FE" w:rsidRDefault="000C55EB" w:rsidP="006879FE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b/>
          <w:bCs/>
          <w:lang w:val="ca-ES"/>
        </w:rPr>
        <w:t>Vídeo.</w:t>
      </w:r>
      <w:r w:rsidRPr="006879FE">
        <w:rPr>
          <w:rFonts w:ascii="Calibri" w:hAnsi="Calibri" w:cs="Calibri"/>
          <w:lang w:val="ca-ES"/>
        </w:rPr>
        <w:t xml:space="preserve"> Enllaç </w:t>
      </w:r>
      <w:r w:rsidR="009E30F9">
        <w:rPr>
          <w:rFonts w:ascii="Calibri" w:hAnsi="Calibri" w:cs="Calibri"/>
          <w:lang w:val="ca-ES"/>
        </w:rPr>
        <w:t xml:space="preserve">al núvol </w:t>
      </w:r>
      <w:r w:rsidRPr="006879FE">
        <w:rPr>
          <w:rFonts w:ascii="Calibri" w:hAnsi="Calibri" w:cs="Calibri"/>
          <w:lang w:val="ca-ES"/>
        </w:rPr>
        <w:t>d’un vídeo on es demostri el correcte funcionament de l’aplicació dissenyada.</w:t>
      </w:r>
      <w:r w:rsidR="009D0F34">
        <w:rPr>
          <w:rFonts w:ascii="Calibri" w:hAnsi="Calibri" w:cs="Calibri"/>
          <w:lang w:val="ca-ES"/>
        </w:rPr>
        <w:t xml:space="preserve"> Per tal afecte, ens haurem d’ajuntar un .</w:t>
      </w:r>
      <w:proofErr w:type="spellStart"/>
      <w:r w:rsidR="009D0F34">
        <w:rPr>
          <w:rFonts w:ascii="Calibri" w:hAnsi="Calibri" w:cs="Calibri"/>
          <w:lang w:val="ca-ES"/>
        </w:rPr>
        <w:t>txt</w:t>
      </w:r>
      <w:proofErr w:type="spellEnd"/>
      <w:r w:rsidR="009D0F34">
        <w:rPr>
          <w:rFonts w:ascii="Calibri" w:hAnsi="Calibri" w:cs="Calibri"/>
          <w:lang w:val="ca-ES"/>
        </w:rPr>
        <w:t xml:space="preserve"> amb el </w:t>
      </w:r>
      <w:proofErr w:type="spellStart"/>
      <w:r w:rsidR="009D0F34">
        <w:rPr>
          <w:rFonts w:ascii="Calibri" w:hAnsi="Calibri" w:cs="Calibri"/>
          <w:lang w:val="ca-ES"/>
        </w:rPr>
        <w:t>link</w:t>
      </w:r>
      <w:proofErr w:type="spellEnd"/>
      <w:r w:rsidR="009D0F34">
        <w:rPr>
          <w:rFonts w:ascii="Calibri" w:hAnsi="Calibri" w:cs="Calibri"/>
          <w:lang w:val="ca-ES"/>
        </w:rPr>
        <w:t xml:space="preserve"> al vídeo.</w:t>
      </w:r>
    </w:p>
    <w:p w14:paraId="4F56E08D" w14:textId="77777777" w:rsidR="000C55EB" w:rsidRPr="006879FE" w:rsidRDefault="000C55EB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52F14FD2" w14:textId="4F2D5915" w:rsidR="000C55EB" w:rsidRPr="006879FE" w:rsidRDefault="000C55EB" w:rsidP="006879FE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b/>
          <w:bCs/>
          <w:lang w:val="ca-ES"/>
        </w:rPr>
        <w:t>Recursos.</w:t>
      </w:r>
      <w:r w:rsidRPr="006879FE">
        <w:rPr>
          <w:rFonts w:ascii="Calibri" w:hAnsi="Calibri" w:cs="Calibri"/>
          <w:lang w:val="ca-ES"/>
        </w:rPr>
        <w:t xml:space="preserve"> Incorporar tot el material extra</w:t>
      </w:r>
      <w:r w:rsidR="009E30F9">
        <w:rPr>
          <w:rFonts w:ascii="Calibri" w:hAnsi="Calibri" w:cs="Calibri"/>
          <w:lang w:val="ca-ES"/>
        </w:rPr>
        <w:t xml:space="preserve"> que heu </w:t>
      </w:r>
      <w:r w:rsidRPr="006879FE">
        <w:rPr>
          <w:rFonts w:ascii="Calibri" w:hAnsi="Calibri" w:cs="Calibri"/>
          <w:lang w:val="ca-ES"/>
        </w:rPr>
        <w:t>emprat per al disseny de la interfície</w:t>
      </w:r>
      <w:r w:rsidR="009E30F9">
        <w:rPr>
          <w:rFonts w:ascii="Calibri" w:hAnsi="Calibri" w:cs="Calibri"/>
          <w:lang w:val="ca-ES"/>
        </w:rPr>
        <w:t xml:space="preserve"> (</w:t>
      </w:r>
      <w:proofErr w:type="spellStart"/>
      <w:r w:rsidR="009E30F9">
        <w:rPr>
          <w:rFonts w:ascii="Calibri" w:hAnsi="Calibri" w:cs="Calibri"/>
          <w:lang w:val="ca-ES"/>
        </w:rPr>
        <w:t>p.ex</w:t>
      </w:r>
      <w:proofErr w:type="spellEnd"/>
      <w:r w:rsidR="009E30F9">
        <w:rPr>
          <w:rFonts w:ascii="Calibri" w:hAnsi="Calibri" w:cs="Calibri"/>
          <w:lang w:val="ca-ES"/>
        </w:rPr>
        <w:t>. imatge de fons, etc.)</w:t>
      </w:r>
      <w:r w:rsidRPr="006879FE">
        <w:rPr>
          <w:rFonts w:ascii="Calibri" w:hAnsi="Calibri" w:cs="Calibri"/>
          <w:lang w:val="ca-ES"/>
        </w:rPr>
        <w:t>.</w:t>
      </w:r>
    </w:p>
    <w:p w14:paraId="0E9019E3" w14:textId="77777777" w:rsidR="000C55EB" w:rsidRPr="006879FE" w:rsidRDefault="000C55EB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493DD0D6" w14:textId="7F81C29A" w:rsidR="000C55EB" w:rsidRPr="006879FE" w:rsidRDefault="000C55EB" w:rsidP="006879FE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Calibri" w:hAnsi="Calibri" w:cs="Calibri"/>
          <w:lang w:val="ca-ES"/>
        </w:rPr>
      </w:pPr>
      <w:proofErr w:type="spellStart"/>
      <w:r w:rsidRPr="006879FE">
        <w:rPr>
          <w:rFonts w:ascii="Calibri" w:hAnsi="Calibri" w:cs="Calibri"/>
          <w:b/>
          <w:bCs/>
          <w:lang w:val="ca-ES"/>
        </w:rPr>
        <w:t>GUI.mlapp</w:t>
      </w:r>
      <w:proofErr w:type="spellEnd"/>
      <w:r w:rsidRPr="006879FE">
        <w:rPr>
          <w:rFonts w:ascii="Calibri" w:hAnsi="Calibri" w:cs="Calibri"/>
          <w:b/>
          <w:bCs/>
          <w:lang w:val="ca-ES"/>
        </w:rPr>
        <w:t>.</w:t>
      </w:r>
      <w:r w:rsidRPr="006879FE">
        <w:rPr>
          <w:rFonts w:ascii="Calibri" w:hAnsi="Calibri" w:cs="Calibri"/>
          <w:lang w:val="ca-ES"/>
        </w:rPr>
        <w:t xml:space="preserve"> Fitxer </w:t>
      </w:r>
      <w:proofErr w:type="spellStart"/>
      <w:r w:rsidRPr="006879FE">
        <w:rPr>
          <w:rFonts w:ascii="Calibri" w:hAnsi="Calibri" w:cs="Calibri"/>
          <w:lang w:val="ca-ES"/>
        </w:rPr>
        <w:t>d'AppDesginer</w:t>
      </w:r>
      <w:proofErr w:type="spellEnd"/>
      <w:r w:rsidR="009E30F9">
        <w:rPr>
          <w:rFonts w:ascii="Calibri" w:hAnsi="Calibri" w:cs="Calibri"/>
          <w:lang w:val="ca-ES"/>
        </w:rPr>
        <w:t xml:space="preserve"> que funcioni sense errors</w:t>
      </w:r>
      <w:r w:rsidRPr="006879FE">
        <w:rPr>
          <w:rFonts w:ascii="Calibri" w:hAnsi="Calibri" w:cs="Calibri"/>
          <w:lang w:val="ca-ES"/>
        </w:rPr>
        <w:t>.</w:t>
      </w:r>
    </w:p>
    <w:p w14:paraId="6381847F" w14:textId="77777777" w:rsidR="000C55EB" w:rsidRPr="006879FE" w:rsidRDefault="000C55EB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7AC4E568" w14:textId="0D114485" w:rsidR="000C55EB" w:rsidRPr="006879FE" w:rsidRDefault="000C55EB" w:rsidP="006879FE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Calibri" w:hAnsi="Calibri" w:cs="Calibri"/>
          <w:lang w:val="ca-ES"/>
        </w:rPr>
      </w:pPr>
      <w:proofErr w:type="spellStart"/>
      <w:r w:rsidRPr="006879FE">
        <w:rPr>
          <w:rFonts w:ascii="Calibri" w:hAnsi="Calibri" w:cs="Calibri"/>
          <w:b/>
          <w:bCs/>
          <w:lang w:val="ca-ES"/>
        </w:rPr>
        <w:t>filters.mat</w:t>
      </w:r>
      <w:proofErr w:type="spellEnd"/>
      <w:r w:rsidRPr="006879FE">
        <w:rPr>
          <w:rFonts w:ascii="Calibri" w:hAnsi="Calibri" w:cs="Calibri"/>
          <w:lang w:val="ca-ES"/>
        </w:rPr>
        <w:t xml:space="preserve"> Fitxers amb els coeficients dels filtres</w:t>
      </w:r>
      <w:r w:rsidR="009E30F9">
        <w:rPr>
          <w:rFonts w:ascii="Calibri" w:hAnsi="Calibri" w:cs="Calibri"/>
          <w:lang w:val="ca-ES"/>
        </w:rPr>
        <w:t xml:space="preserve"> de  l’equalitzador</w:t>
      </w:r>
      <w:r w:rsidRPr="006879FE">
        <w:rPr>
          <w:rFonts w:ascii="Calibri" w:hAnsi="Calibri" w:cs="Calibri"/>
          <w:lang w:val="ca-ES"/>
        </w:rPr>
        <w:t>.</w:t>
      </w:r>
    </w:p>
    <w:p w14:paraId="6EA1CED9" w14:textId="77777777" w:rsidR="000C55EB" w:rsidRPr="006879FE" w:rsidRDefault="000C55EB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508955A4" w14:textId="77777777" w:rsidR="000C55EB" w:rsidRPr="006879FE" w:rsidRDefault="000C55EB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3FA74354" w14:textId="77777777" w:rsidR="000C55EB" w:rsidRPr="006879FE" w:rsidRDefault="000C55EB" w:rsidP="006879FE">
      <w:pPr>
        <w:spacing w:line="276" w:lineRule="auto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t>A l'hora de realitzar la pràctica s'han de tenir en compte les consideracions següents:</w:t>
      </w:r>
    </w:p>
    <w:p w14:paraId="0ECEC3B0" w14:textId="77777777" w:rsidR="000C55EB" w:rsidRPr="006879FE" w:rsidRDefault="000C55EB" w:rsidP="006879FE">
      <w:pPr>
        <w:spacing w:line="276" w:lineRule="auto"/>
        <w:jc w:val="both"/>
        <w:rPr>
          <w:rFonts w:ascii="Calibri" w:hAnsi="Calibri" w:cs="Calibri"/>
          <w:lang w:val="ca-ES"/>
        </w:rPr>
      </w:pPr>
    </w:p>
    <w:p w14:paraId="2D35E612" w14:textId="77777777" w:rsidR="000C55EB" w:rsidRPr="006879FE" w:rsidRDefault="000C55EB" w:rsidP="005E1340">
      <w:pPr>
        <w:spacing w:line="276" w:lineRule="auto"/>
        <w:ind w:left="708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t>- Cal complir totes les restriccions que marca cada apartat de l'enunciat.</w:t>
      </w:r>
    </w:p>
    <w:p w14:paraId="67F8A6D4" w14:textId="74665D9C" w:rsidR="00941572" w:rsidRPr="006879FE" w:rsidRDefault="000C55EB" w:rsidP="005E1340">
      <w:pPr>
        <w:spacing w:line="276" w:lineRule="auto"/>
        <w:ind w:left="708"/>
        <w:jc w:val="both"/>
        <w:rPr>
          <w:rFonts w:ascii="Calibri" w:hAnsi="Calibri" w:cs="Calibri"/>
          <w:lang w:val="ca-ES"/>
        </w:rPr>
      </w:pPr>
      <w:r w:rsidRPr="006879FE">
        <w:rPr>
          <w:rFonts w:ascii="Calibri" w:hAnsi="Calibri" w:cs="Calibri"/>
          <w:lang w:val="ca-ES"/>
        </w:rPr>
        <w:t>- El codi de MATLAB s'ha d'executar per si mateix. No s'accepten codis que s'executin a trossos</w:t>
      </w:r>
      <w:r w:rsidR="009E30F9">
        <w:rPr>
          <w:rFonts w:ascii="Calibri" w:hAnsi="Calibri" w:cs="Calibri"/>
          <w:lang w:val="ca-ES"/>
        </w:rPr>
        <w:t>, o que tinguin errors d’execució</w:t>
      </w:r>
      <w:r w:rsidRPr="006879FE">
        <w:rPr>
          <w:rFonts w:ascii="Calibri" w:hAnsi="Calibri" w:cs="Calibri"/>
          <w:lang w:val="ca-ES"/>
        </w:rPr>
        <w:t>.</w:t>
      </w:r>
    </w:p>
    <w:p w14:paraId="4925020F" w14:textId="77777777" w:rsidR="00941572" w:rsidRPr="006879FE" w:rsidRDefault="00941572" w:rsidP="006879FE">
      <w:pPr>
        <w:spacing w:line="276" w:lineRule="auto"/>
        <w:ind w:left="360"/>
        <w:jc w:val="both"/>
        <w:rPr>
          <w:rFonts w:ascii="Calibri" w:hAnsi="Calibri" w:cs="Calibri"/>
          <w:lang w:val="ca-ES"/>
        </w:rPr>
      </w:pPr>
    </w:p>
    <w:sectPr w:rsidR="00941572" w:rsidRPr="006879FE" w:rsidSect="005737FD">
      <w:headerReference w:type="default" r:id="rId35"/>
      <w:footerReference w:type="even" r:id="rId36"/>
      <w:footerReference w:type="default" r:id="rId37"/>
      <w:pgSz w:w="11906" w:h="16838"/>
      <w:pgMar w:top="1753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E945CE" w14:textId="77777777" w:rsidR="005A1966" w:rsidRDefault="005A1966" w:rsidP="005737FD">
      <w:r>
        <w:separator/>
      </w:r>
    </w:p>
  </w:endnote>
  <w:endnote w:type="continuationSeparator" w:id="0">
    <w:p w14:paraId="1EB7C6D0" w14:textId="77777777" w:rsidR="005A1966" w:rsidRDefault="005A1966" w:rsidP="005737FD">
      <w:r>
        <w:continuationSeparator/>
      </w:r>
    </w:p>
  </w:endnote>
  <w:endnote w:type="continuationNotice" w:id="1">
    <w:p w14:paraId="067BFD2C" w14:textId="77777777" w:rsidR="005A1966" w:rsidRDefault="005A196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0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-1185435416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019265BA" w14:textId="77777777" w:rsidR="007C3B0D" w:rsidRDefault="007C3B0D" w:rsidP="00AB368D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68553309" w14:textId="77777777" w:rsidR="007C3B0D" w:rsidRDefault="007C3B0D" w:rsidP="005737FD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merodepgina"/>
      </w:rPr>
      <w:id w:val="681240971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6C87FC94" w14:textId="77777777" w:rsidR="007C3B0D" w:rsidRDefault="007C3B0D" w:rsidP="00AB368D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37F19E05" w14:textId="77777777" w:rsidR="007C3B0D" w:rsidRDefault="007C3B0D" w:rsidP="005737FD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A1CE01" w14:textId="77777777" w:rsidR="005A1966" w:rsidRDefault="005A1966" w:rsidP="005737FD">
      <w:r>
        <w:separator/>
      </w:r>
    </w:p>
  </w:footnote>
  <w:footnote w:type="continuationSeparator" w:id="0">
    <w:p w14:paraId="33CF9589" w14:textId="77777777" w:rsidR="005A1966" w:rsidRDefault="005A1966" w:rsidP="005737FD">
      <w:r>
        <w:continuationSeparator/>
      </w:r>
    </w:p>
  </w:footnote>
  <w:footnote w:type="continuationNotice" w:id="1">
    <w:p w14:paraId="047F2E29" w14:textId="77777777" w:rsidR="005A1966" w:rsidRDefault="005A196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DA7455" w14:textId="77BEB7E5" w:rsidR="007C3B0D" w:rsidRPr="005737FD" w:rsidRDefault="007C3B0D">
    <w:pPr>
      <w:pStyle w:val="Encabezado"/>
      <w:rPr>
        <w:rFonts w:cs="Arial"/>
        <w:b/>
        <w:bCs/>
        <w:sz w:val="22"/>
        <w:szCs w:val="22"/>
      </w:rPr>
    </w:pPr>
    <w:r>
      <w:tab/>
    </w:r>
    <w:r>
      <w:tab/>
    </w:r>
    <w:r w:rsidRPr="005737FD">
      <w:rPr>
        <w:rFonts w:cs="Arial"/>
        <w:b/>
        <w:bCs/>
        <w:sz w:val="20"/>
        <w:szCs w:val="20"/>
      </w:rPr>
      <w:t>PRÁCTICA PDS</w:t>
    </w:r>
  </w:p>
  <w:p w14:paraId="09ADC151" w14:textId="55E979A5" w:rsidR="007C3B0D" w:rsidRPr="005737FD" w:rsidRDefault="007C3B0D">
    <w:pPr>
      <w:pStyle w:val="Encabezado"/>
      <w:rPr>
        <w:rFonts w:cs="Arial"/>
        <w:sz w:val="22"/>
        <w:szCs w:val="22"/>
      </w:rPr>
    </w:pPr>
    <w:r w:rsidRPr="005737FD">
      <w:rPr>
        <w:rFonts w:cs="Arial"/>
        <w:sz w:val="22"/>
        <w:szCs w:val="22"/>
      </w:rPr>
      <w:tab/>
    </w:r>
    <w:r w:rsidRPr="005737FD">
      <w:rPr>
        <w:rFonts w:cs="Arial"/>
        <w:sz w:val="22"/>
        <w:szCs w:val="22"/>
      </w:rPr>
      <w:tab/>
      <w:t xml:space="preserve">Fase </w:t>
    </w:r>
    <w:r>
      <w:rPr>
        <w:rFonts w:cs="Arial"/>
        <w:sz w:val="22"/>
        <w:szCs w:val="22"/>
      </w:rPr>
      <w:t>II – 202</w:t>
    </w:r>
    <w:r w:rsidR="003B4E43">
      <w:rPr>
        <w:rFonts w:cs="Arial"/>
        <w:sz w:val="22"/>
        <w:szCs w:val="22"/>
      </w:rPr>
      <w:t>1</w:t>
    </w:r>
    <w:r>
      <w:rPr>
        <w:rFonts w:cs="Arial"/>
        <w:sz w:val="22"/>
        <w:szCs w:val="22"/>
      </w:rPr>
      <w:t>/2</w:t>
    </w:r>
    <w:r w:rsidR="003B4E43">
      <w:rPr>
        <w:rFonts w:cs="Arial"/>
        <w:sz w:val="22"/>
        <w:szCs w:val="22"/>
      </w:rPr>
      <w:t>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570AAA06"/>
    <w:lvl w:ilvl="0">
      <w:start w:val="1"/>
      <w:numFmt w:val="bullet"/>
      <w:pStyle w:val="Listaconvietas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" w15:restartNumberingAfterBreak="0">
    <w:nsid w:val="062D2825"/>
    <w:multiLevelType w:val="hybridMultilevel"/>
    <w:tmpl w:val="3C526A54"/>
    <w:lvl w:ilvl="0" w:tplc="B0183164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788" w:hanging="360"/>
      </w:pPr>
    </w:lvl>
    <w:lvl w:ilvl="2" w:tplc="040A001B" w:tentative="1">
      <w:start w:val="1"/>
      <w:numFmt w:val="lowerRoman"/>
      <w:lvlText w:val="%3."/>
      <w:lvlJc w:val="right"/>
      <w:pPr>
        <w:ind w:left="2508" w:hanging="180"/>
      </w:pPr>
    </w:lvl>
    <w:lvl w:ilvl="3" w:tplc="040A000F" w:tentative="1">
      <w:start w:val="1"/>
      <w:numFmt w:val="decimal"/>
      <w:lvlText w:val="%4."/>
      <w:lvlJc w:val="left"/>
      <w:pPr>
        <w:ind w:left="3228" w:hanging="360"/>
      </w:pPr>
    </w:lvl>
    <w:lvl w:ilvl="4" w:tplc="040A0019" w:tentative="1">
      <w:start w:val="1"/>
      <w:numFmt w:val="lowerLetter"/>
      <w:lvlText w:val="%5."/>
      <w:lvlJc w:val="left"/>
      <w:pPr>
        <w:ind w:left="3948" w:hanging="360"/>
      </w:pPr>
    </w:lvl>
    <w:lvl w:ilvl="5" w:tplc="040A001B" w:tentative="1">
      <w:start w:val="1"/>
      <w:numFmt w:val="lowerRoman"/>
      <w:lvlText w:val="%6."/>
      <w:lvlJc w:val="right"/>
      <w:pPr>
        <w:ind w:left="4668" w:hanging="180"/>
      </w:pPr>
    </w:lvl>
    <w:lvl w:ilvl="6" w:tplc="040A000F" w:tentative="1">
      <w:start w:val="1"/>
      <w:numFmt w:val="decimal"/>
      <w:lvlText w:val="%7."/>
      <w:lvlJc w:val="left"/>
      <w:pPr>
        <w:ind w:left="5388" w:hanging="360"/>
      </w:pPr>
    </w:lvl>
    <w:lvl w:ilvl="7" w:tplc="040A0019" w:tentative="1">
      <w:start w:val="1"/>
      <w:numFmt w:val="lowerLetter"/>
      <w:lvlText w:val="%8."/>
      <w:lvlJc w:val="left"/>
      <w:pPr>
        <w:ind w:left="6108" w:hanging="360"/>
      </w:pPr>
    </w:lvl>
    <w:lvl w:ilvl="8" w:tplc="04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0E086BBC"/>
    <w:multiLevelType w:val="multilevel"/>
    <w:tmpl w:val="C568D8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82" w:hanging="4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15784DFC"/>
    <w:multiLevelType w:val="hybridMultilevel"/>
    <w:tmpl w:val="BE02D0A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222337"/>
    <w:multiLevelType w:val="hybridMultilevel"/>
    <w:tmpl w:val="665C4D4A"/>
    <w:lvl w:ilvl="0" w:tplc="832A5E62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3D0E97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132F6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590F4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7E82B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F8C97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FAE6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F6AC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1253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333089"/>
    <w:multiLevelType w:val="hybridMultilevel"/>
    <w:tmpl w:val="20AE1F24"/>
    <w:lvl w:ilvl="0" w:tplc="27D817F2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2496" w:hanging="360"/>
      </w:pPr>
    </w:lvl>
    <w:lvl w:ilvl="2" w:tplc="040A001B" w:tentative="1">
      <w:start w:val="1"/>
      <w:numFmt w:val="lowerRoman"/>
      <w:lvlText w:val="%3."/>
      <w:lvlJc w:val="right"/>
      <w:pPr>
        <w:ind w:left="3216" w:hanging="180"/>
      </w:pPr>
    </w:lvl>
    <w:lvl w:ilvl="3" w:tplc="040A000F" w:tentative="1">
      <w:start w:val="1"/>
      <w:numFmt w:val="decimal"/>
      <w:lvlText w:val="%4."/>
      <w:lvlJc w:val="left"/>
      <w:pPr>
        <w:ind w:left="3936" w:hanging="360"/>
      </w:pPr>
    </w:lvl>
    <w:lvl w:ilvl="4" w:tplc="040A0019" w:tentative="1">
      <w:start w:val="1"/>
      <w:numFmt w:val="lowerLetter"/>
      <w:lvlText w:val="%5."/>
      <w:lvlJc w:val="left"/>
      <w:pPr>
        <w:ind w:left="4656" w:hanging="360"/>
      </w:pPr>
    </w:lvl>
    <w:lvl w:ilvl="5" w:tplc="040A001B" w:tentative="1">
      <w:start w:val="1"/>
      <w:numFmt w:val="lowerRoman"/>
      <w:lvlText w:val="%6."/>
      <w:lvlJc w:val="right"/>
      <w:pPr>
        <w:ind w:left="5376" w:hanging="180"/>
      </w:pPr>
    </w:lvl>
    <w:lvl w:ilvl="6" w:tplc="040A000F" w:tentative="1">
      <w:start w:val="1"/>
      <w:numFmt w:val="decimal"/>
      <w:lvlText w:val="%7."/>
      <w:lvlJc w:val="left"/>
      <w:pPr>
        <w:ind w:left="6096" w:hanging="360"/>
      </w:pPr>
    </w:lvl>
    <w:lvl w:ilvl="7" w:tplc="040A0019" w:tentative="1">
      <w:start w:val="1"/>
      <w:numFmt w:val="lowerLetter"/>
      <w:lvlText w:val="%8."/>
      <w:lvlJc w:val="left"/>
      <w:pPr>
        <w:ind w:left="6816" w:hanging="360"/>
      </w:pPr>
    </w:lvl>
    <w:lvl w:ilvl="8" w:tplc="04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6" w15:restartNumberingAfterBreak="0">
    <w:nsid w:val="2C78274C"/>
    <w:multiLevelType w:val="hybridMultilevel"/>
    <w:tmpl w:val="CBC026A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AD7119"/>
    <w:multiLevelType w:val="hybridMultilevel"/>
    <w:tmpl w:val="38822E78"/>
    <w:lvl w:ilvl="0" w:tplc="41BE9B96">
      <w:start w:val="2"/>
      <w:numFmt w:val="bullet"/>
      <w:lvlText w:val="-"/>
      <w:lvlJc w:val="left"/>
      <w:pPr>
        <w:ind w:left="1776" w:hanging="360"/>
      </w:pPr>
      <w:rPr>
        <w:rFonts w:ascii="Arial" w:eastAsiaTheme="minorHAnsi" w:hAnsi="Arial" w:cs="Arial" w:hint="default"/>
      </w:rPr>
    </w:lvl>
    <w:lvl w:ilvl="1" w:tplc="040A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8" w15:restartNumberingAfterBreak="0">
    <w:nsid w:val="447A4E8B"/>
    <w:multiLevelType w:val="hybridMultilevel"/>
    <w:tmpl w:val="0C2AE5D4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043BFD"/>
    <w:multiLevelType w:val="hybridMultilevel"/>
    <w:tmpl w:val="3F16B1E0"/>
    <w:lvl w:ilvl="0" w:tplc="8DBE5F42">
      <w:start w:val="1"/>
      <w:numFmt w:val="decimal"/>
      <w:lvlText w:val="%1."/>
      <w:lvlJc w:val="left"/>
      <w:pPr>
        <w:ind w:left="720" w:hanging="360"/>
      </w:pPr>
    </w:lvl>
    <w:lvl w:ilvl="1" w:tplc="BC6AE76C">
      <w:start w:val="1"/>
      <w:numFmt w:val="lowerLetter"/>
      <w:lvlText w:val="%2."/>
      <w:lvlJc w:val="left"/>
      <w:pPr>
        <w:ind w:left="1440" w:hanging="360"/>
      </w:pPr>
    </w:lvl>
    <w:lvl w:ilvl="2" w:tplc="DC8EE7B8">
      <w:start w:val="1"/>
      <w:numFmt w:val="lowerRoman"/>
      <w:lvlText w:val="%3."/>
      <w:lvlJc w:val="right"/>
      <w:pPr>
        <w:ind w:left="2160" w:hanging="180"/>
      </w:pPr>
    </w:lvl>
    <w:lvl w:ilvl="3" w:tplc="262818B0">
      <w:start w:val="1"/>
      <w:numFmt w:val="decimal"/>
      <w:lvlText w:val="%4."/>
      <w:lvlJc w:val="left"/>
      <w:pPr>
        <w:ind w:left="2880" w:hanging="360"/>
      </w:pPr>
    </w:lvl>
    <w:lvl w:ilvl="4" w:tplc="6466031C">
      <w:start w:val="1"/>
      <w:numFmt w:val="lowerLetter"/>
      <w:lvlText w:val="%5."/>
      <w:lvlJc w:val="left"/>
      <w:pPr>
        <w:ind w:left="3600" w:hanging="360"/>
      </w:pPr>
    </w:lvl>
    <w:lvl w:ilvl="5" w:tplc="9AECFF28">
      <w:start w:val="1"/>
      <w:numFmt w:val="lowerRoman"/>
      <w:lvlText w:val="%6."/>
      <w:lvlJc w:val="right"/>
      <w:pPr>
        <w:ind w:left="4320" w:hanging="180"/>
      </w:pPr>
    </w:lvl>
    <w:lvl w:ilvl="6" w:tplc="6E16B4D6">
      <w:start w:val="1"/>
      <w:numFmt w:val="decimal"/>
      <w:lvlText w:val="%7."/>
      <w:lvlJc w:val="left"/>
      <w:pPr>
        <w:ind w:left="5040" w:hanging="360"/>
      </w:pPr>
    </w:lvl>
    <w:lvl w:ilvl="7" w:tplc="FAC4EB8A">
      <w:start w:val="1"/>
      <w:numFmt w:val="lowerLetter"/>
      <w:lvlText w:val="%8."/>
      <w:lvlJc w:val="left"/>
      <w:pPr>
        <w:ind w:left="5760" w:hanging="360"/>
      </w:pPr>
    </w:lvl>
    <w:lvl w:ilvl="8" w:tplc="CA20E0EA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ED2F86"/>
    <w:multiLevelType w:val="hybridMultilevel"/>
    <w:tmpl w:val="10E4699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ECB6EB5"/>
    <w:multiLevelType w:val="multilevel"/>
    <w:tmpl w:val="31CA8AF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2" w15:restartNumberingAfterBreak="0">
    <w:nsid w:val="5FBB4327"/>
    <w:multiLevelType w:val="hybridMultilevel"/>
    <w:tmpl w:val="02EEC02E"/>
    <w:lvl w:ilvl="0" w:tplc="EFC862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39931B2"/>
    <w:multiLevelType w:val="hybridMultilevel"/>
    <w:tmpl w:val="66DC6260"/>
    <w:lvl w:ilvl="0" w:tplc="41BE9B96">
      <w:start w:val="2"/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0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4" w15:restartNumberingAfterBreak="0">
    <w:nsid w:val="75F74E55"/>
    <w:multiLevelType w:val="hybridMultilevel"/>
    <w:tmpl w:val="CA768562"/>
    <w:lvl w:ilvl="0" w:tplc="14788D38">
      <w:start w:val="4"/>
      <w:numFmt w:val="bullet"/>
      <w:lvlText w:val="-"/>
      <w:lvlJc w:val="left"/>
      <w:pPr>
        <w:ind w:left="1080" w:hanging="360"/>
      </w:pPr>
      <w:rPr>
        <w:rFonts w:ascii="Constantia" w:eastAsiaTheme="minorEastAsia" w:hAnsi="Constantia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9"/>
  </w:num>
  <w:num w:numId="3">
    <w:abstractNumId w:val="2"/>
  </w:num>
  <w:num w:numId="4">
    <w:abstractNumId w:val="0"/>
  </w:num>
  <w:num w:numId="5">
    <w:abstractNumId w:val="7"/>
  </w:num>
  <w:num w:numId="6">
    <w:abstractNumId w:val="5"/>
  </w:num>
  <w:num w:numId="7">
    <w:abstractNumId w:val="13"/>
  </w:num>
  <w:num w:numId="8">
    <w:abstractNumId w:val="14"/>
  </w:num>
  <w:num w:numId="9">
    <w:abstractNumId w:val="8"/>
  </w:num>
  <w:num w:numId="10">
    <w:abstractNumId w:val="12"/>
  </w:num>
  <w:num w:numId="11">
    <w:abstractNumId w:val="11"/>
  </w:num>
  <w:num w:numId="12">
    <w:abstractNumId w:val="1"/>
  </w:num>
  <w:num w:numId="13">
    <w:abstractNumId w:val="3"/>
  </w:num>
  <w:num w:numId="14">
    <w:abstractNumId w:val="10"/>
  </w:num>
  <w:num w:numId="15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ireia Canellas Galceran">
    <w15:presenceInfo w15:providerId="AD" w15:userId="S::mireia.canellas@students.salle.url.edu::91b75de6-33be-416a-b1b3-28807b63e21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7FD"/>
    <w:rsid w:val="00000E2A"/>
    <w:rsid w:val="000036BF"/>
    <w:rsid w:val="0001021A"/>
    <w:rsid w:val="00015B2B"/>
    <w:rsid w:val="000177B0"/>
    <w:rsid w:val="0003556B"/>
    <w:rsid w:val="00047B15"/>
    <w:rsid w:val="00060D37"/>
    <w:rsid w:val="0008252F"/>
    <w:rsid w:val="00083ED0"/>
    <w:rsid w:val="00086B3C"/>
    <w:rsid w:val="000B095C"/>
    <w:rsid w:val="000C55EB"/>
    <w:rsid w:val="000D1E88"/>
    <w:rsid w:val="000E3789"/>
    <w:rsid w:val="000F1A33"/>
    <w:rsid w:val="000F3918"/>
    <w:rsid w:val="000F4982"/>
    <w:rsid w:val="00104CC6"/>
    <w:rsid w:val="0010593A"/>
    <w:rsid w:val="00117FEB"/>
    <w:rsid w:val="00122631"/>
    <w:rsid w:val="00126562"/>
    <w:rsid w:val="00136F85"/>
    <w:rsid w:val="0014039A"/>
    <w:rsid w:val="00153AE9"/>
    <w:rsid w:val="001558D2"/>
    <w:rsid w:val="00173EA3"/>
    <w:rsid w:val="00175565"/>
    <w:rsid w:val="00177971"/>
    <w:rsid w:val="00182719"/>
    <w:rsid w:val="00184706"/>
    <w:rsid w:val="0018779C"/>
    <w:rsid w:val="0019091F"/>
    <w:rsid w:val="00195E7F"/>
    <w:rsid w:val="001C3D12"/>
    <w:rsid w:val="001D2DB6"/>
    <w:rsid w:val="001E01EA"/>
    <w:rsid w:val="001E0384"/>
    <w:rsid w:val="001E5647"/>
    <w:rsid w:val="001E794F"/>
    <w:rsid w:val="001F728D"/>
    <w:rsid w:val="001F7ED5"/>
    <w:rsid w:val="00206051"/>
    <w:rsid w:val="002061A4"/>
    <w:rsid w:val="00211FF5"/>
    <w:rsid w:val="00235B66"/>
    <w:rsid w:val="002365C2"/>
    <w:rsid w:val="002400EC"/>
    <w:rsid w:val="00257A86"/>
    <w:rsid w:val="0027171F"/>
    <w:rsid w:val="00272B9B"/>
    <w:rsid w:val="00296FB8"/>
    <w:rsid w:val="002A19E0"/>
    <w:rsid w:val="002D262B"/>
    <w:rsid w:val="002D46D6"/>
    <w:rsid w:val="002D7599"/>
    <w:rsid w:val="002E6A11"/>
    <w:rsid w:val="002F03C1"/>
    <w:rsid w:val="00304228"/>
    <w:rsid w:val="003278B7"/>
    <w:rsid w:val="003353E3"/>
    <w:rsid w:val="00346A2C"/>
    <w:rsid w:val="00367812"/>
    <w:rsid w:val="00380BE4"/>
    <w:rsid w:val="003861D0"/>
    <w:rsid w:val="003961B2"/>
    <w:rsid w:val="003B4E43"/>
    <w:rsid w:val="003C0E1A"/>
    <w:rsid w:val="003D6B5F"/>
    <w:rsid w:val="004142FB"/>
    <w:rsid w:val="004206B5"/>
    <w:rsid w:val="00423998"/>
    <w:rsid w:val="00424F92"/>
    <w:rsid w:val="004271DC"/>
    <w:rsid w:val="004362C9"/>
    <w:rsid w:val="00471E62"/>
    <w:rsid w:val="00473E89"/>
    <w:rsid w:val="00486ADE"/>
    <w:rsid w:val="00487411"/>
    <w:rsid w:val="00487ABB"/>
    <w:rsid w:val="00490D83"/>
    <w:rsid w:val="004A3B57"/>
    <w:rsid w:val="004B53F9"/>
    <w:rsid w:val="004C3A73"/>
    <w:rsid w:val="004C41D8"/>
    <w:rsid w:val="004F726F"/>
    <w:rsid w:val="00500BFA"/>
    <w:rsid w:val="00500C61"/>
    <w:rsid w:val="00510AD7"/>
    <w:rsid w:val="00511094"/>
    <w:rsid w:val="0051155A"/>
    <w:rsid w:val="00535AD2"/>
    <w:rsid w:val="005534C3"/>
    <w:rsid w:val="00554D1E"/>
    <w:rsid w:val="00562512"/>
    <w:rsid w:val="00562815"/>
    <w:rsid w:val="005737FD"/>
    <w:rsid w:val="00583E4E"/>
    <w:rsid w:val="00585A06"/>
    <w:rsid w:val="00587AA8"/>
    <w:rsid w:val="005905F7"/>
    <w:rsid w:val="005923F6"/>
    <w:rsid w:val="0059356F"/>
    <w:rsid w:val="005A1966"/>
    <w:rsid w:val="005A5542"/>
    <w:rsid w:val="005A55DC"/>
    <w:rsid w:val="005C7D4D"/>
    <w:rsid w:val="005D59E3"/>
    <w:rsid w:val="005E1340"/>
    <w:rsid w:val="005E29F5"/>
    <w:rsid w:val="005E7BF3"/>
    <w:rsid w:val="00606805"/>
    <w:rsid w:val="006164A8"/>
    <w:rsid w:val="00616A11"/>
    <w:rsid w:val="006369DE"/>
    <w:rsid w:val="00641FD8"/>
    <w:rsid w:val="00644E85"/>
    <w:rsid w:val="00646AF5"/>
    <w:rsid w:val="006644BA"/>
    <w:rsid w:val="00665CA6"/>
    <w:rsid w:val="006801CC"/>
    <w:rsid w:val="006836DE"/>
    <w:rsid w:val="006879FE"/>
    <w:rsid w:val="006B1EA8"/>
    <w:rsid w:val="006B342B"/>
    <w:rsid w:val="006B76F4"/>
    <w:rsid w:val="006D5824"/>
    <w:rsid w:val="006E1627"/>
    <w:rsid w:val="006E30EE"/>
    <w:rsid w:val="006E7654"/>
    <w:rsid w:val="007067AC"/>
    <w:rsid w:val="00707E0D"/>
    <w:rsid w:val="007139FA"/>
    <w:rsid w:val="00716536"/>
    <w:rsid w:val="00724CF7"/>
    <w:rsid w:val="00740483"/>
    <w:rsid w:val="00747A3D"/>
    <w:rsid w:val="007520B5"/>
    <w:rsid w:val="00760E6C"/>
    <w:rsid w:val="00771550"/>
    <w:rsid w:val="00780C9C"/>
    <w:rsid w:val="00786BAC"/>
    <w:rsid w:val="00791C4D"/>
    <w:rsid w:val="00795BFE"/>
    <w:rsid w:val="007A0A31"/>
    <w:rsid w:val="007A2C46"/>
    <w:rsid w:val="007B216B"/>
    <w:rsid w:val="007C2DD7"/>
    <w:rsid w:val="007C3A8A"/>
    <w:rsid w:val="007C3B0D"/>
    <w:rsid w:val="007C6205"/>
    <w:rsid w:val="007D3407"/>
    <w:rsid w:val="007E61E9"/>
    <w:rsid w:val="007F5B62"/>
    <w:rsid w:val="00803082"/>
    <w:rsid w:val="0082217C"/>
    <w:rsid w:val="00831B78"/>
    <w:rsid w:val="00835041"/>
    <w:rsid w:val="008358FB"/>
    <w:rsid w:val="008464C0"/>
    <w:rsid w:val="00847AD6"/>
    <w:rsid w:val="00853044"/>
    <w:rsid w:val="008537CB"/>
    <w:rsid w:val="00860604"/>
    <w:rsid w:val="0086347C"/>
    <w:rsid w:val="008759FD"/>
    <w:rsid w:val="008808C3"/>
    <w:rsid w:val="00881C6C"/>
    <w:rsid w:val="0088419D"/>
    <w:rsid w:val="00896E23"/>
    <w:rsid w:val="008A63B0"/>
    <w:rsid w:val="008B12F0"/>
    <w:rsid w:val="008B1544"/>
    <w:rsid w:val="008C1170"/>
    <w:rsid w:val="008C2A0B"/>
    <w:rsid w:val="008D72DC"/>
    <w:rsid w:val="008E333E"/>
    <w:rsid w:val="008E35D2"/>
    <w:rsid w:val="008E68FC"/>
    <w:rsid w:val="00900135"/>
    <w:rsid w:val="009024BD"/>
    <w:rsid w:val="00910984"/>
    <w:rsid w:val="00937D11"/>
    <w:rsid w:val="00941572"/>
    <w:rsid w:val="00942F8F"/>
    <w:rsid w:val="00965614"/>
    <w:rsid w:val="00991153"/>
    <w:rsid w:val="009911C3"/>
    <w:rsid w:val="009914D9"/>
    <w:rsid w:val="0099429F"/>
    <w:rsid w:val="009945CA"/>
    <w:rsid w:val="009A5D8D"/>
    <w:rsid w:val="009B0FAC"/>
    <w:rsid w:val="009B4157"/>
    <w:rsid w:val="009B5E91"/>
    <w:rsid w:val="009D0F34"/>
    <w:rsid w:val="009D5F55"/>
    <w:rsid w:val="009D611B"/>
    <w:rsid w:val="009E30F9"/>
    <w:rsid w:val="009F50AC"/>
    <w:rsid w:val="00A0178F"/>
    <w:rsid w:val="00A03746"/>
    <w:rsid w:val="00A10DE6"/>
    <w:rsid w:val="00A22A59"/>
    <w:rsid w:val="00A4324C"/>
    <w:rsid w:val="00A62DBF"/>
    <w:rsid w:val="00A64DFB"/>
    <w:rsid w:val="00A70771"/>
    <w:rsid w:val="00A81FFC"/>
    <w:rsid w:val="00A83DE3"/>
    <w:rsid w:val="00AA4416"/>
    <w:rsid w:val="00AA4F0C"/>
    <w:rsid w:val="00AA7F3D"/>
    <w:rsid w:val="00AB0915"/>
    <w:rsid w:val="00AB368D"/>
    <w:rsid w:val="00AD64CA"/>
    <w:rsid w:val="00AE19DF"/>
    <w:rsid w:val="00B1603D"/>
    <w:rsid w:val="00B16E3F"/>
    <w:rsid w:val="00B2089A"/>
    <w:rsid w:val="00B311AB"/>
    <w:rsid w:val="00B520CB"/>
    <w:rsid w:val="00B54D06"/>
    <w:rsid w:val="00B57B10"/>
    <w:rsid w:val="00B619D8"/>
    <w:rsid w:val="00B6315D"/>
    <w:rsid w:val="00B75483"/>
    <w:rsid w:val="00B77623"/>
    <w:rsid w:val="00B82013"/>
    <w:rsid w:val="00B848B5"/>
    <w:rsid w:val="00B93734"/>
    <w:rsid w:val="00BA2ECB"/>
    <w:rsid w:val="00BB12D5"/>
    <w:rsid w:val="00BB1CDB"/>
    <w:rsid w:val="00BC0EEF"/>
    <w:rsid w:val="00BD39D1"/>
    <w:rsid w:val="00BF6FF0"/>
    <w:rsid w:val="00C07A49"/>
    <w:rsid w:val="00C10882"/>
    <w:rsid w:val="00C142C3"/>
    <w:rsid w:val="00C27E93"/>
    <w:rsid w:val="00C30584"/>
    <w:rsid w:val="00C5065D"/>
    <w:rsid w:val="00C53334"/>
    <w:rsid w:val="00C577C6"/>
    <w:rsid w:val="00C60BF0"/>
    <w:rsid w:val="00C62084"/>
    <w:rsid w:val="00C649E1"/>
    <w:rsid w:val="00C74992"/>
    <w:rsid w:val="00C81627"/>
    <w:rsid w:val="00C856D8"/>
    <w:rsid w:val="00C86E34"/>
    <w:rsid w:val="00CA0212"/>
    <w:rsid w:val="00CB0989"/>
    <w:rsid w:val="00CB5FBE"/>
    <w:rsid w:val="00CC2533"/>
    <w:rsid w:val="00CD016B"/>
    <w:rsid w:val="00CD1CE5"/>
    <w:rsid w:val="00CD31B8"/>
    <w:rsid w:val="00CD3472"/>
    <w:rsid w:val="00CE1063"/>
    <w:rsid w:val="00CE1232"/>
    <w:rsid w:val="00CE2B0E"/>
    <w:rsid w:val="00CF2F71"/>
    <w:rsid w:val="00D021E4"/>
    <w:rsid w:val="00D026E1"/>
    <w:rsid w:val="00D06A00"/>
    <w:rsid w:val="00D21BFF"/>
    <w:rsid w:val="00D33CAA"/>
    <w:rsid w:val="00D36A6E"/>
    <w:rsid w:val="00D45951"/>
    <w:rsid w:val="00D464C6"/>
    <w:rsid w:val="00D523CA"/>
    <w:rsid w:val="00D678CC"/>
    <w:rsid w:val="00D91FD9"/>
    <w:rsid w:val="00DA24FF"/>
    <w:rsid w:val="00DC5C78"/>
    <w:rsid w:val="00DC6E89"/>
    <w:rsid w:val="00DD6612"/>
    <w:rsid w:val="00DE0A58"/>
    <w:rsid w:val="00DE5668"/>
    <w:rsid w:val="00E00293"/>
    <w:rsid w:val="00E1328D"/>
    <w:rsid w:val="00E14DAE"/>
    <w:rsid w:val="00E22FE4"/>
    <w:rsid w:val="00E3386E"/>
    <w:rsid w:val="00E34431"/>
    <w:rsid w:val="00E425CF"/>
    <w:rsid w:val="00E70645"/>
    <w:rsid w:val="00E70C88"/>
    <w:rsid w:val="00E90B43"/>
    <w:rsid w:val="00EA7F5E"/>
    <w:rsid w:val="00EB099D"/>
    <w:rsid w:val="00ED6609"/>
    <w:rsid w:val="00ED7542"/>
    <w:rsid w:val="00EF49D3"/>
    <w:rsid w:val="00F109FC"/>
    <w:rsid w:val="00F1292A"/>
    <w:rsid w:val="00F13EE9"/>
    <w:rsid w:val="00F14857"/>
    <w:rsid w:val="00F16087"/>
    <w:rsid w:val="00F22726"/>
    <w:rsid w:val="00F41F4D"/>
    <w:rsid w:val="00F50AF4"/>
    <w:rsid w:val="00F57E8C"/>
    <w:rsid w:val="00F65A42"/>
    <w:rsid w:val="00F72870"/>
    <w:rsid w:val="00F74D9F"/>
    <w:rsid w:val="00F75CF6"/>
    <w:rsid w:val="00F8580A"/>
    <w:rsid w:val="00F9170D"/>
    <w:rsid w:val="00FA3A84"/>
    <w:rsid w:val="00FA5EA8"/>
    <w:rsid w:val="00FB1E26"/>
    <w:rsid w:val="00FB29A2"/>
    <w:rsid w:val="00FD47A6"/>
    <w:rsid w:val="00FD5424"/>
    <w:rsid w:val="00FE25EC"/>
    <w:rsid w:val="00FE2806"/>
    <w:rsid w:val="00FE7550"/>
    <w:rsid w:val="00FF6462"/>
    <w:rsid w:val="00FF676C"/>
    <w:rsid w:val="018E534C"/>
    <w:rsid w:val="02920626"/>
    <w:rsid w:val="02A1B7D3"/>
    <w:rsid w:val="02A7F084"/>
    <w:rsid w:val="02DDB9B6"/>
    <w:rsid w:val="03E914E0"/>
    <w:rsid w:val="04D2C074"/>
    <w:rsid w:val="066F67DE"/>
    <w:rsid w:val="0694836D"/>
    <w:rsid w:val="081FFB58"/>
    <w:rsid w:val="0849A9F5"/>
    <w:rsid w:val="08CB4AAD"/>
    <w:rsid w:val="090D4C44"/>
    <w:rsid w:val="0AE53D42"/>
    <w:rsid w:val="0B61CE6D"/>
    <w:rsid w:val="0BC8037E"/>
    <w:rsid w:val="0D485739"/>
    <w:rsid w:val="0D7FEE61"/>
    <w:rsid w:val="0D956D84"/>
    <w:rsid w:val="0E517850"/>
    <w:rsid w:val="0E71E34C"/>
    <w:rsid w:val="0EB8AAD4"/>
    <w:rsid w:val="0F889FB5"/>
    <w:rsid w:val="0F9CD962"/>
    <w:rsid w:val="0FF0ECC4"/>
    <w:rsid w:val="1009370F"/>
    <w:rsid w:val="1078601F"/>
    <w:rsid w:val="116D4E64"/>
    <w:rsid w:val="11F1C5F9"/>
    <w:rsid w:val="12162E6B"/>
    <w:rsid w:val="12238DAA"/>
    <w:rsid w:val="12504DC2"/>
    <w:rsid w:val="14191BA5"/>
    <w:rsid w:val="18C999F8"/>
    <w:rsid w:val="19544322"/>
    <w:rsid w:val="197E91BA"/>
    <w:rsid w:val="1ACBA145"/>
    <w:rsid w:val="1AE83533"/>
    <w:rsid w:val="1C52F174"/>
    <w:rsid w:val="1CB1B170"/>
    <w:rsid w:val="1CED3B9D"/>
    <w:rsid w:val="1D513CAD"/>
    <w:rsid w:val="20829EF5"/>
    <w:rsid w:val="20F0D131"/>
    <w:rsid w:val="213BDDF5"/>
    <w:rsid w:val="21C81088"/>
    <w:rsid w:val="22706E12"/>
    <w:rsid w:val="22E27E92"/>
    <w:rsid w:val="23DF8A56"/>
    <w:rsid w:val="24076552"/>
    <w:rsid w:val="26007D71"/>
    <w:rsid w:val="26A80957"/>
    <w:rsid w:val="26B5EE15"/>
    <w:rsid w:val="279C62B1"/>
    <w:rsid w:val="286CDA1A"/>
    <w:rsid w:val="29B246DF"/>
    <w:rsid w:val="2A471063"/>
    <w:rsid w:val="2A4E96D8"/>
    <w:rsid w:val="2B64434B"/>
    <w:rsid w:val="2BB87005"/>
    <w:rsid w:val="2C4A07CE"/>
    <w:rsid w:val="2D4C7EBE"/>
    <w:rsid w:val="2DB93037"/>
    <w:rsid w:val="2DE44041"/>
    <w:rsid w:val="2F47FB21"/>
    <w:rsid w:val="313E2142"/>
    <w:rsid w:val="33496168"/>
    <w:rsid w:val="34263BF7"/>
    <w:rsid w:val="34341C69"/>
    <w:rsid w:val="3465E41A"/>
    <w:rsid w:val="34DADCC5"/>
    <w:rsid w:val="3531D119"/>
    <w:rsid w:val="353E63EA"/>
    <w:rsid w:val="359D39C5"/>
    <w:rsid w:val="366AACDC"/>
    <w:rsid w:val="3687E042"/>
    <w:rsid w:val="383D3DA7"/>
    <w:rsid w:val="38D95F35"/>
    <w:rsid w:val="38E060FF"/>
    <w:rsid w:val="39385490"/>
    <w:rsid w:val="394E56DC"/>
    <w:rsid w:val="3989CCAE"/>
    <w:rsid w:val="39980C65"/>
    <w:rsid w:val="3AABBC13"/>
    <w:rsid w:val="3C23DB38"/>
    <w:rsid w:val="3C3030C2"/>
    <w:rsid w:val="3CCFB9C1"/>
    <w:rsid w:val="3E606ADD"/>
    <w:rsid w:val="3EB036EF"/>
    <w:rsid w:val="3EC90C1F"/>
    <w:rsid w:val="3F55B12C"/>
    <w:rsid w:val="42FD4372"/>
    <w:rsid w:val="4400E94B"/>
    <w:rsid w:val="4410ED77"/>
    <w:rsid w:val="448499B0"/>
    <w:rsid w:val="456CCAB2"/>
    <w:rsid w:val="46D164E8"/>
    <w:rsid w:val="47D26A8B"/>
    <w:rsid w:val="48A5F02D"/>
    <w:rsid w:val="48B2EC1B"/>
    <w:rsid w:val="4922AC26"/>
    <w:rsid w:val="4A5DFF15"/>
    <w:rsid w:val="4AD5535A"/>
    <w:rsid w:val="4C6E95C0"/>
    <w:rsid w:val="4CB90D03"/>
    <w:rsid w:val="4CBF08F9"/>
    <w:rsid w:val="50377C9B"/>
    <w:rsid w:val="515FE54B"/>
    <w:rsid w:val="51754E07"/>
    <w:rsid w:val="5197C50D"/>
    <w:rsid w:val="519B4A1E"/>
    <w:rsid w:val="53127DC4"/>
    <w:rsid w:val="5348BF3D"/>
    <w:rsid w:val="53B0324C"/>
    <w:rsid w:val="54BF9747"/>
    <w:rsid w:val="54C85BAA"/>
    <w:rsid w:val="564BAD11"/>
    <w:rsid w:val="589287A2"/>
    <w:rsid w:val="593A726D"/>
    <w:rsid w:val="59BFF7CE"/>
    <w:rsid w:val="5AD888EC"/>
    <w:rsid w:val="5B3B1687"/>
    <w:rsid w:val="5B4F54ED"/>
    <w:rsid w:val="5C9E3F81"/>
    <w:rsid w:val="5DC8132C"/>
    <w:rsid w:val="5DDA15DA"/>
    <w:rsid w:val="5EACCFF4"/>
    <w:rsid w:val="5EC48BFB"/>
    <w:rsid w:val="5EFB4800"/>
    <w:rsid w:val="5F46345C"/>
    <w:rsid w:val="603D481C"/>
    <w:rsid w:val="60D1F62E"/>
    <w:rsid w:val="61300F1E"/>
    <w:rsid w:val="62027B16"/>
    <w:rsid w:val="627A70E0"/>
    <w:rsid w:val="63A15D56"/>
    <w:rsid w:val="6782ABA9"/>
    <w:rsid w:val="680D527E"/>
    <w:rsid w:val="68987753"/>
    <w:rsid w:val="695EBE6A"/>
    <w:rsid w:val="695FAE71"/>
    <w:rsid w:val="69EFE83D"/>
    <w:rsid w:val="69F85F94"/>
    <w:rsid w:val="6A071761"/>
    <w:rsid w:val="6A96C6BB"/>
    <w:rsid w:val="6C6189F0"/>
    <w:rsid w:val="6C67DC33"/>
    <w:rsid w:val="6CBB560A"/>
    <w:rsid w:val="6CC70131"/>
    <w:rsid w:val="6CFB58C5"/>
    <w:rsid w:val="6D108BB1"/>
    <w:rsid w:val="6D910CC2"/>
    <w:rsid w:val="6D9A798F"/>
    <w:rsid w:val="6ED3FCBF"/>
    <w:rsid w:val="6F016B49"/>
    <w:rsid w:val="6F625238"/>
    <w:rsid w:val="6F9F878D"/>
    <w:rsid w:val="6FBC9935"/>
    <w:rsid w:val="70DCF65C"/>
    <w:rsid w:val="749A34B6"/>
    <w:rsid w:val="74BD4E23"/>
    <w:rsid w:val="74D770F0"/>
    <w:rsid w:val="74E5E285"/>
    <w:rsid w:val="7512E6C2"/>
    <w:rsid w:val="75C994CA"/>
    <w:rsid w:val="75E71239"/>
    <w:rsid w:val="76196FAA"/>
    <w:rsid w:val="76D45A99"/>
    <w:rsid w:val="775A5BBC"/>
    <w:rsid w:val="77AE8571"/>
    <w:rsid w:val="7886C79F"/>
    <w:rsid w:val="79140F7C"/>
    <w:rsid w:val="79249C3A"/>
    <w:rsid w:val="7936C293"/>
    <w:rsid w:val="79623E4C"/>
    <w:rsid w:val="79CFD6BA"/>
    <w:rsid w:val="7BCAE2CA"/>
    <w:rsid w:val="7C4E809F"/>
    <w:rsid w:val="7C51EDF9"/>
    <w:rsid w:val="7D2C11F3"/>
    <w:rsid w:val="7E802E03"/>
    <w:rsid w:val="7ECE6876"/>
    <w:rsid w:val="7F83902D"/>
    <w:rsid w:val="7F882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FE5672"/>
  <w15:chartTrackingRefBased/>
  <w15:docId w15:val="{F19BC391-F691-4762-9599-FEAA7F51A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37FD"/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5737FD"/>
    <w:pPr>
      <w:keepNext/>
      <w:keepLines/>
      <w:spacing w:before="240"/>
      <w:outlineLvl w:val="0"/>
    </w:pPr>
    <w:rPr>
      <w:rFonts w:eastAsiaTheme="majorEastAsia" w:cstheme="majorBidi"/>
      <w:color w:val="44546A" w:themeColor="text2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22726"/>
    <w:pPr>
      <w:keepNext/>
      <w:keepLines/>
      <w:spacing w:before="4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5737FD"/>
    <w:rPr>
      <w:rFonts w:eastAsiaTheme="minorEastAsia"/>
      <w:sz w:val="22"/>
      <w:szCs w:val="22"/>
      <w:lang w:val="en-US" w:eastAsia="zh-CN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5737FD"/>
    <w:rPr>
      <w:rFonts w:eastAsiaTheme="minorEastAsia"/>
      <w:sz w:val="22"/>
      <w:szCs w:val="22"/>
      <w:lang w:val="en-US" w:eastAsia="zh-CN"/>
    </w:rPr>
  </w:style>
  <w:style w:type="paragraph" w:styleId="Encabezado">
    <w:name w:val="header"/>
    <w:basedOn w:val="Normal"/>
    <w:link w:val="EncabezadoCar"/>
    <w:uiPriority w:val="99"/>
    <w:unhideWhenUsed/>
    <w:rsid w:val="005737FD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737FD"/>
  </w:style>
  <w:style w:type="paragraph" w:styleId="Piedepgina">
    <w:name w:val="footer"/>
    <w:basedOn w:val="Normal"/>
    <w:link w:val="PiedepginaCar"/>
    <w:uiPriority w:val="99"/>
    <w:unhideWhenUsed/>
    <w:rsid w:val="005737FD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737FD"/>
  </w:style>
  <w:style w:type="character" w:customStyle="1" w:styleId="Ttulo1Car">
    <w:name w:val="Título 1 Car"/>
    <w:basedOn w:val="Fuentedeprrafopredeter"/>
    <w:link w:val="Ttulo1"/>
    <w:uiPriority w:val="9"/>
    <w:rsid w:val="005737FD"/>
    <w:rPr>
      <w:rFonts w:ascii="Arial" w:eastAsiaTheme="majorEastAsia" w:hAnsi="Arial" w:cstheme="majorBidi"/>
      <w:color w:val="44546A" w:themeColor="text2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5737FD"/>
    <w:pPr>
      <w:spacing w:before="480" w:line="276" w:lineRule="auto"/>
      <w:outlineLvl w:val="9"/>
    </w:pPr>
    <w:rPr>
      <w:rFonts w:asciiTheme="majorHAnsi" w:hAnsiTheme="majorHAnsi"/>
      <w:b/>
      <w:bCs/>
      <w:color w:val="2F5496" w:themeColor="accent1" w:themeShade="BF"/>
      <w:sz w:val="28"/>
      <w:szCs w:val="28"/>
      <w:lang w:eastAsia="es-ES_tradnl"/>
    </w:rPr>
  </w:style>
  <w:style w:type="paragraph" w:styleId="TDC1">
    <w:name w:val="toc 1"/>
    <w:basedOn w:val="Normal"/>
    <w:next w:val="Normal"/>
    <w:autoRedefine/>
    <w:uiPriority w:val="39"/>
    <w:unhideWhenUsed/>
    <w:rsid w:val="00E425CF"/>
    <w:pPr>
      <w:tabs>
        <w:tab w:val="right" w:leader="dot" w:pos="8494"/>
      </w:tabs>
      <w:spacing w:before="120"/>
    </w:pPr>
    <w:rPr>
      <w:rFonts w:asciiTheme="minorHAnsi" w:hAnsiTheme="minorHAnsi" w:cstheme="minorHAnsi"/>
      <w:b/>
      <w:bCs/>
      <w:i/>
      <w:iCs/>
    </w:rPr>
  </w:style>
  <w:style w:type="paragraph" w:styleId="TDC2">
    <w:name w:val="toc 2"/>
    <w:basedOn w:val="Normal"/>
    <w:next w:val="Normal"/>
    <w:autoRedefine/>
    <w:uiPriority w:val="39"/>
    <w:unhideWhenUsed/>
    <w:rsid w:val="005737FD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DC3">
    <w:name w:val="toc 3"/>
    <w:basedOn w:val="Normal"/>
    <w:next w:val="Normal"/>
    <w:autoRedefine/>
    <w:uiPriority w:val="39"/>
    <w:semiHidden/>
    <w:unhideWhenUsed/>
    <w:rsid w:val="005737FD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DC4">
    <w:name w:val="toc 4"/>
    <w:basedOn w:val="Normal"/>
    <w:next w:val="Normal"/>
    <w:autoRedefine/>
    <w:uiPriority w:val="39"/>
    <w:semiHidden/>
    <w:unhideWhenUsed/>
    <w:rsid w:val="005737FD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5737FD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5737FD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semiHidden/>
    <w:unhideWhenUsed/>
    <w:rsid w:val="005737FD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5737FD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5737FD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Nmerodepgina">
    <w:name w:val="page number"/>
    <w:basedOn w:val="Fuentedeprrafopredeter"/>
    <w:uiPriority w:val="99"/>
    <w:semiHidden/>
    <w:unhideWhenUsed/>
    <w:rsid w:val="005737FD"/>
  </w:style>
  <w:style w:type="paragraph" w:styleId="Descripcin">
    <w:name w:val="caption"/>
    <w:basedOn w:val="Normal"/>
    <w:next w:val="Normal"/>
    <w:uiPriority w:val="2"/>
    <w:unhideWhenUsed/>
    <w:qFormat/>
    <w:rsid w:val="005737FD"/>
    <w:pPr>
      <w:spacing w:after="200"/>
      <w:jc w:val="both"/>
    </w:pPr>
    <w:rPr>
      <w:rFonts w:asciiTheme="minorHAnsi" w:eastAsiaTheme="minorEastAsia" w:hAnsiTheme="minorHAnsi"/>
      <w:i/>
      <w:iCs/>
      <w:color w:val="44546A" w:themeColor="text2"/>
      <w:sz w:val="22"/>
      <w:szCs w:val="18"/>
      <w:lang w:eastAsia="ja-JP"/>
    </w:rPr>
  </w:style>
  <w:style w:type="paragraph" w:styleId="Listaconvietas">
    <w:name w:val="List Bullet"/>
    <w:basedOn w:val="Normal"/>
    <w:uiPriority w:val="7"/>
    <w:unhideWhenUsed/>
    <w:qFormat/>
    <w:rsid w:val="00583E4E"/>
    <w:pPr>
      <w:numPr>
        <w:numId w:val="4"/>
      </w:numPr>
      <w:spacing w:before="120" w:after="200" w:line="264" w:lineRule="auto"/>
      <w:jc w:val="both"/>
    </w:pPr>
    <w:rPr>
      <w:rFonts w:asciiTheme="minorHAnsi" w:eastAsiaTheme="minorEastAsia" w:hAnsiTheme="minorHAnsi"/>
      <w:color w:val="44546A" w:themeColor="text2"/>
      <w:sz w:val="22"/>
      <w:szCs w:val="22"/>
      <w:lang w:eastAsia="ja-JP"/>
    </w:rPr>
  </w:style>
  <w:style w:type="paragraph" w:styleId="Prrafodelista">
    <w:name w:val="List Paragraph"/>
    <w:basedOn w:val="Normal"/>
    <w:uiPriority w:val="34"/>
    <w:qFormat/>
    <w:rsid w:val="00583E4E"/>
    <w:pPr>
      <w:ind w:left="720"/>
      <w:contextualSpacing/>
    </w:pPr>
  </w:style>
  <w:style w:type="table" w:styleId="Tablaconcuadrcula">
    <w:name w:val="Table Grid"/>
    <w:basedOn w:val="Tablanormal"/>
    <w:uiPriority w:val="59"/>
    <w:rsid w:val="00583E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583E4E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583E4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s-ES_tradnl"/>
    </w:rPr>
  </w:style>
  <w:style w:type="character" w:customStyle="1" w:styleId="Ttulo2Car">
    <w:name w:val="Título 2 Car"/>
    <w:basedOn w:val="Fuentedeprrafopredeter"/>
    <w:link w:val="Ttulo2"/>
    <w:uiPriority w:val="9"/>
    <w:rsid w:val="00F22726"/>
    <w:rPr>
      <w:rFonts w:ascii="Arial" w:eastAsiaTheme="majorEastAsia" w:hAnsi="Arial" w:cstheme="majorBidi"/>
      <w:color w:val="2F5496" w:themeColor="accent1" w:themeShade="BF"/>
      <w:sz w:val="26"/>
      <w:szCs w:val="26"/>
    </w:rPr>
  </w:style>
  <w:style w:type="character" w:styleId="Mencinsinresolver">
    <w:name w:val="Unresolved Mention"/>
    <w:basedOn w:val="Fuentedeprrafopredeter"/>
    <w:uiPriority w:val="99"/>
    <w:semiHidden/>
    <w:unhideWhenUsed/>
    <w:rsid w:val="00F22726"/>
    <w:rPr>
      <w:color w:val="605E5C"/>
      <w:shd w:val="clear" w:color="auto" w:fill="E1DFDD"/>
    </w:rPr>
  </w:style>
  <w:style w:type="character" w:styleId="nfasis">
    <w:name w:val="Emphasis"/>
    <w:basedOn w:val="Fuentedeprrafopredeter"/>
    <w:uiPriority w:val="20"/>
    <w:qFormat/>
    <w:rsid w:val="007C2DD7"/>
    <w:rPr>
      <w:i/>
      <w:iCs/>
    </w:rPr>
  </w:style>
  <w:style w:type="character" w:styleId="Hipervnculovisitado">
    <w:name w:val="FollowedHyperlink"/>
    <w:basedOn w:val="Fuentedeprrafopredeter"/>
    <w:uiPriority w:val="99"/>
    <w:semiHidden/>
    <w:unhideWhenUsed/>
    <w:rsid w:val="009B5E91"/>
    <w:rPr>
      <w:color w:val="954F72" w:themeColor="followedHyperlink"/>
      <w:u w:val="single"/>
    </w:rPr>
  </w:style>
  <w:style w:type="character" w:styleId="Refdecomentario">
    <w:name w:val="annotation reference"/>
    <w:basedOn w:val="Fuentedeprrafopredeter"/>
    <w:uiPriority w:val="99"/>
    <w:semiHidden/>
    <w:unhideWhenUsed/>
    <w:rsid w:val="00117FE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117FEB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117FEB"/>
    <w:rPr>
      <w:rFonts w:ascii="Arial" w:hAnsi="Arial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117FE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117FEB"/>
    <w:rPr>
      <w:rFonts w:ascii="Arial" w:hAnsi="Arial"/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17FEB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17FEB"/>
    <w:rPr>
      <w:rFonts w:ascii="Segoe UI" w:hAnsi="Segoe UI" w:cs="Segoe UI"/>
      <w:sz w:val="18"/>
      <w:szCs w:val="18"/>
    </w:rPr>
  </w:style>
  <w:style w:type="character" w:styleId="CdigoHTML">
    <w:name w:val="HTML Code"/>
    <w:basedOn w:val="Fuentedeprrafopredeter"/>
    <w:uiPriority w:val="99"/>
    <w:semiHidden/>
    <w:unhideWhenUsed/>
    <w:rsid w:val="00791C4D"/>
    <w:rPr>
      <w:rFonts w:ascii="Courier New" w:eastAsia="Times New Roman" w:hAnsi="Courier New" w:cs="Courier New"/>
      <w:sz w:val="20"/>
      <w:szCs w:val="20"/>
    </w:rPr>
  </w:style>
  <w:style w:type="paragraph" w:styleId="Revisin">
    <w:name w:val="Revision"/>
    <w:hidden/>
    <w:uiPriority w:val="99"/>
    <w:semiHidden/>
    <w:rsid w:val="00B619D8"/>
    <w:rPr>
      <w:rFonts w:ascii="Arial" w:hAnsi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740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9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2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5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60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8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478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2787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5801464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1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804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845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3263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1027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6132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4957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69425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08494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95988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single" w:sz="6" w:space="0" w:color="DADCE0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90523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3370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915031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737757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26577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43738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1266574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745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2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64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991265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0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52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0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4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6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4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52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0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798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663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9703122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1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318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389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6431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3119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9520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2062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8357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microsoft.com/office/2011/relationships/people" Target="people.xml"/><Relationship Id="rId21" Type="http://schemas.openxmlformats.org/officeDocument/2006/relationships/image" Target="media/image14.png"/><Relationship Id="rId34" Type="http://schemas.openxmlformats.org/officeDocument/2006/relationships/image" Target="media/image26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jpe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footer" Target="footer2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lasalleuniversities-my.sharepoint.com/:v:/g/personal/joanclaudi_socoro_salle_url_edu/EQnEgLPIHt1NghBBnEJBGeMBPDvx_Vc1JKLdURkT6zo9yQ" TargetMode="External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 Version="6"/>
</file>

<file path=customXml/itemProps1.xml><?xml version="1.0" encoding="utf-8"?>
<ds:datastoreItem xmlns:ds="http://schemas.openxmlformats.org/officeDocument/2006/customXml" ds:itemID="{6CDD9978-5149-4C60-A25B-C6B37F3B63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2679</Words>
  <Characters>14738</Characters>
  <Application>Microsoft Office Word</Application>
  <DocSecurity>0</DocSecurity>
  <Lines>122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Álvaro Heredia Lidón</dc:creator>
  <cp:keywords/>
  <dc:description/>
  <cp:lastModifiedBy>Mireia Canellas Galceran</cp:lastModifiedBy>
  <cp:revision>5</cp:revision>
  <cp:lastPrinted>2021-12-29T15:32:00Z</cp:lastPrinted>
  <dcterms:created xsi:type="dcterms:W3CDTF">2021-12-29T15:32:00Z</dcterms:created>
  <dcterms:modified xsi:type="dcterms:W3CDTF">2021-12-29T15:38:00Z</dcterms:modified>
</cp:coreProperties>
</file>